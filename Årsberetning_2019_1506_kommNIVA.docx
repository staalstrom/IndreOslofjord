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798215776"/>
        <w:docPartObj>
          <w:docPartGallery w:val="Cover Pages"/>
          <w:docPartUnique/>
        </w:docPartObj>
      </w:sdtPr>
      <w:sdtContent>
        <w:p w14:paraId="70C03289" w14:textId="77777777" w:rsidR="00867B0C" w:rsidRPr="00E15009" w:rsidRDefault="00867B0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785"/>
          </w:tblGrid>
          <w:tr w:rsidR="00867B0C" w:rsidRPr="00E15009" w14:paraId="2AE227B4" w14:textId="77777777" w:rsidTr="00867B0C">
            <w:tc>
              <w:tcPr>
                <w:tcW w:w="7246" w:type="dxa"/>
              </w:tcPr>
              <w:sdt>
                <w:sdtPr>
                  <w:rPr>
                    <w:rFonts w:asciiTheme="majorHAnsi" w:eastAsiaTheme="majorEastAsia" w:hAnsiTheme="majorHAnsi" w:cstheme="majorBidi"/>
                    <w:color w:val="4472C4" w:themeColor="accent1"/>
                    <w:sz w:val="88"/>
                    <w:szCs w:val="88"/>
                  </w:rPr>
                  <w:alias w:val="Tittel"/>
                  <w:id w:val="13406919"/>
                  <w:placeholder>
                    <w:docPart w:val="ED5604FBDBF64F0BB3328C2D49543101"/>
                  </w:placeholder>
                  <w:dataBinding w:prefixMappings="xmlns:ns0='http://schemas.openxmlformats.org/package/2006/metadata/core-properties' xmlns:ns1='http://purl.org/dc/elements/1.1/'" w:xpath="/ns0:coreProperties[1]/ns1:title[1]" w:storeItemID="{6C3C8BC8-F283-45AE-878A-BAB7291924A1}"/>
                  <w:text/>
                </w:sdtPr>
                <w:sdtContent>
                  <w:p w14:paraId="185FB652" w14:textId="77777777" w:rsidR="00867B0C" w:rsidRPr="00E15009" w:rsidRDefault="00867B0C">
                    <w:pPr>
                      <w:pStyle w:val="NoSpacing"/>
                      <w:spacing w:line="216" w:lineRule="auto"/>
                      <w:rPr>
                        <w:rFonts w:asciiTheme="majorHAnsi" w:eastAsiaTheme="majorEastAsia" w:hAnsiTheme="majorHAnsi" w:cstheme="majorBidi"/>
                        <w:color w:val="4472C4" w:themeColor="accent1"/>
                        <w:sz w:val="88"/>
                        <w:szCs w:val="88"/>
                      </w:rPr>
                    </w:pPr>
                    <w:r w:rsidRPr="00E15009">
                      <w:rPr>
                        <w:rFonts w:asciiTheme="majorHAnsi" w:eastAsiaTheme="majorEastAsia" w:hAnsiTheme="majorHAnsi" w:cstheme="majorBidi"/>
                        <w:color w:val="4472C4" w:themeColor="accent1"/>
                        <w:sz w:val="88"/>
                        <w:szCs w:val="88"/>
                      </w:rPr>
                      <w:t>Årsberetning 2019</w:t>
                    </w:r>
                  </w:p>
                </w:sdtContent>
              </w:sdt>
            </w:tc>
          </w:tr>
        </w:tbl>
        <w:tbl>
          <w:tblPr>
            <w:tblpPr w:leftFromText="187" w:rightFromText="187" w:horzAnchor="margin" w:tblpXSpec="center" w:tblpYSpec="bottom"/>
            <w:tblW w:w="3857" w:type="pct"/>
            <w:tblLook w:val="04A0" w:firstRow="1" w:lastRow="0" w:firstColumn="1" w:lastColumn="0" w:noHBand="0" w:noVBand="1"/>
          </w:tblPr>
          <w:tblGrid>
            <w:gridCol w:w="7518"/>
          </w:tblGrid>
          <w:tr w:rsidR="00867B0C" w:rsidRPr="00E15009" w14:paraId="1CE1D31E" w14:textId="77777777" w:rsidTr="00867B0C">
            <w:tc>
              <w:tcPr>
                <w:tcW w:w="6998" w:type="dxa"/>
                <w:tcMar>
                  <w:top w:w="216" w:type="dxa"/>
                  <w:left w:w="115" w:type="dxa"/>
                  <w:bottom w:w="216" w:type="dxa"/>
                  <w:right w:w="115" w:type="dxa"/>
                </w:tcMar>
              </w:tcPr>
              <w:p w14:paraId="4119FBE8" w14:textId="77777777" w:rsidR="00867B0C" w:rsidRPr="00E15009" w:rsidRDefault="00867B0C" w:rsidP="00131CAE">
                <w:pPr>
                  <w:pStyle w:val="NoSpacing"/>
                  <w:rPr>
                    <w:color w:val="4472C4" w:themeColor="accent1"/>
                  </w:rPr>
                </w:pPr>
              </w:p>
            </w:tc>
          </w:tr>
        </w:tbl>
        <w:p w14:paraId="1E6CE597" w14:textId="77777777" w:rsidR="00867B0C" w:rsidRPr="00E15009" w:rsidRDefault="00867B0C" w:rsidP="003908B9">
          <w:pPr>
            <w:jc w:val="center"/>
          </w:pPr>
          <w:r w:rsidRPr="00E15009">
            <w:br w:type="page"/>
          </w:r>
        </w:p>
      </w:sdtContent>
    </w:sdt>
    <w:p w14:paraId="52B09477" w14:textId="77777777" w:rsidR="00464247" w:rsidRPr="00E15009" w:rsidRDefault="00464247"/>
    <w:p w14:paraId="5B3C856D" w14:textId="77777777" w:rsidR="00131CAE" w:rsidRPr="00E15009" w:rsidRDefault="00131CAE">
      <w:r w:rsidRPr="00E15009">
        <w:br w:type="page"/>
      </w:r>
    </w:p>
    <w:p w14:paraId="3BD78B87" w14:textId="77777777" w:rsidR="00131CAE" w:rsidRPr="00E15009" w:rsidRDefault="00131CAE"/>
    <w:sdt>
      <w:sdtPr>
        <w:rPr>
          <w:rFonts w:asciiTheme="minorHAnsi" w:eastAsiaTheme="minorHAnsi" w:hAnsiTheme="minorHAnsi" w:cstheme="minorBidi"/>
          <w:color w:val="auto"/>
          <w:sz w:val="22"/>
          <w:szCs w:val="22"/>
          <w:lang w:eastAsia="en-US"/>
        </w:rPr>
        <w:id w:val="-2057769759"/>
        <w:docPartObj>
          <w:docPartGallery w:val="Table of Contents"/>
          <w:docPartUnique/>
        </w:docPartObj>
      </w:sdtPr>
      <w:sdtEndPr>
        <w:rPr>
          <w:b/>
          <w:bCs/>
        </w:rPr>
      </w:sdtEndPr>
      <w:sdtContent>
        <w:p w14:paraId="57108738" w14:textId="77777777" w:rsidR="00164D5D" w:rsidRPr="00E15009" w:rsidRDefault="00164D5D">
          <w:pPr>
            <w:pStyle w:val="TOCHeading"/>
          </w:pPr>
          <w:r w:rsidRPr="00E15009">
            <w:t>Innholdsfortegnelse</w:t>
          </w:r>
        </w:p>
        <w:p w14:paraId="2CCADDF5" w14:textId="41B5C54D" w:rsidR="00900180" w:rsidRDefault="00164D5D">
          <w:pPr>
            <w:pStyle w:val="TOC1"/>
            <w:tabs>
              <w:tab w:val="right" w:leader="dot" w:pos="9736"/>
            </w:tabs>
            <w:rPr>
              <w:rFonts w:cstheme="minorBidi"/>
              <w:noProof/>
            </w:rPr>
          </w:pPr>
          <w:r w:rsidRPr="00E15009">
            <w:fldChar w:fldCharType="begin"/>
          </w:r>
          <w:r w:rsidRPr="00E15009">
            <w:instrText xml:space="preserve"> TOC \o "1-3" \h \z \u </w:instrText>
          </w:r>
          <w:r w:rsidRPr="00E15009">
            <w:fldChar w:fldCharType="separate"/>
          </w:r>
          <w:hyperlink w:anchor="_Toc43198296" w:history="1">
            <w:r w:rsidR="00900180" w:rsidRPr="00BC7657">
              <w:rPr>
                <w:rStyle w:val="Hyperlink"/>
                <w:noProof/>
              </w:rPr>
              <w:t>Om Fagrådet</w:t>
            </w:r>
            <w:r w:rsidR="00900180">
              <w:rPr>
                <w:noProof/>
                <w:webHidden/>
              </w:rPr>
              <w:tab/>
            </w:r>
            <w:r w:rsidR="00900180">
              <w:rPr>
                <w:noProof/>
                <w:webHidden/>
              </w:rPr>
              <w:fldChar w:fldCharType="begin"/>
            </w:r>
            <w:r w:rsidR="00900180">
              <w:rPr>
                <w:noProof/>
                <w:webHidden/>
              </w:rPr>
              <w:instrText xml:space="preserve"> PAGEREF _Toc43198296 \h </w:instrText>
            </w:r>
            <w:r w:rsidR="00900180">
              <w:rPr>
                <w:noProof/>
                <w:webHidden/>
              </w:rPr>
            </w:r>
            <w:r w:rsidR="00900180">
              <w:rPr>
                <w:noProof/>
                <w:webHidden/>
              </w:rPr>
              <w:fldChar w:fldCharType="separate"/>
            </w:r>
            <w:r w:rsidR="00900180">
              <w:rPr>
                <w:noProof/>
                <w:webHidden/>
              </w:rPr>
              <w:t>1</w:t>
            </w:r>
            <w:r w:rsidR="00900180">
              <w:rPr>
                <w:noProof/>
                <w:webHidden/>
              </w:rPr>
              <w:fldChar w:fldCharType="end"/>
            </w:r>
          </w:hyperlink>
        </w:p>
        <w:p w14:paraId="7DB1BA72" w14:textId="7BE372BA" w:rsidR="00900180" w:rsidRDefault="00677157">
          <w:pPr>
            <w:pStyle w:val="TOC2"/>
            <w:tabs>
              <w:tab w:val="right" w:leader="dot" w:pos="9736"/>
            </w:tabs>
            <w:rPr>
              <w:rFonts w:cstheme="minorBidi"/>
              <w:noProof/>
            </w:rPr>
          </w:pPr>
          <w:hyperlink w:anchor="_Toc43198297" w:history="1">
            <w:r w:rsidR="00900180" w:rsidRPr="00BC7657">
              <w:rPr>
                <w:rStyle w:val="Hyperlink"/>
                <w:noProof/>
              </w:rPr>
              <w:t>Fagrådets sammensetning</w:t>
            </w:r>
            <w:r w:rsidR="00900180">
              <w:rPr>
                <w:noProof/>
                <w:webHidden/>
              </w:rPr>
              <w:tab/>
            </w:r>
            <w:r w:rsidR="00900180">
              <w:rPr>
                <w:noProof/>
                <w:webHidden/>
              </w:rPr>
              <w:fldChar w:fldCharType="begin"/>
            </w:r>
            <w:r w:rsidR="00900180">
              <w:rPr>
                <w:noProof/>
                <w:webHidden/>
              </w:rPr>
              <w:instrText xml:space="preserve"> PAGEREF _Toc43198297 \h </w:instrText>
            </w:r>
            <w:r w:rsidR="00900180">
              <w:rPr>
                <w:noProof/>
                <w:webHidden/>
              </w:rPr>
            </w:r>
            <w:r w:rsidR="00900180">
              <w:rPr>
                <w:noProof/>
                <w:webHidden/>
              </w:rPr>
              <w:fldChar w:fldCharType="separate"/>
            </w:r>
            <w:r w:rsidR="00900180">
              <w:rPr>
                <w:noProof/>
                <w:webHidden/>
              </w:rPr>
              <w:t>2</w:t>
            </w:r>
            <w:r w:rsidR="00900180">
              <w:rPr>
                <w:noProof/>
                <w:webHidden/>
              </w:rPr>
              <w:fldChar w:fldCharType="end"/>
            </w:r>
          </w:hyperlink>
        </w:p>
        <w:p w14:paraId="264A9B54" w14:textId="0BF61DED" w:rsidR="00900180" w:rsidRDefault="00677157">
          <w:pPr>
            <w:pStyle w:val="TOC2"/>
            <w:tabs>
              <w:tab w:val="right" w:leader="dot" w:pos="9736"/>
            </w:tabs>
            <w:rPr>
              <w:rFonts w:cstheme="minorBidi"/>
              <w:noProof/>
            </w:rPr>
          </w:pPr>
          <w:hyperlink w:anchor="_Toc43198298" w:history="1">
            <w:r w:rsidR="00900180" w:rsidRPr="00BC7657">
              <w:rPr>
                <w:rStyle w:val="Hyperlink"/>
                <w:noProof/>
              </w:rPr>
              <w:t>Styrets beretning</w:t>
            </w:r>
            <w:r w:rsidR="00900180">
              <w:rPr>
                <w:noProof/>
                <w:webHidden/>
              </w:rPr>
              <w:tab/>
            </w:r>
            <w:r w:rsidR="00900180">
              <w:rPr>
                <w:noProof/>
                <w:webHidden/>
              </w:rPr>
              <w:fldChar w:fldCharType="begin"/>
            </w:r>
            <w:r w:rsidR="00900180">
              <w:rPr>
                <w:noProof/>
                <w:webHidden/>
              </w:rPr>
              <w:instrText xml:space="preserve"> PAGEREF _Toc43198298 \h </w:instrText>
            </w:r>
            <w:r w:rsidR="00900180">
              <w:rPr>
                <w:noProof/>
                <w:webHidden/>
              </w:rPr>
            </w:r>
            <w:r w:rsidR="00900180">
              <w:rPr>
                <w:noProof/>
                <w:webHidden/>
              </w:rPr>
              <w:fldChar w:fldCharType="separate"/>
            </w:r>
            <w:r w:rsidR="00900180">
              <w:rPr>
                <w:noProof/>
                <w:webHidden/>
              </w:rPr>
              <w:t>3</w:t>
            </w:r>
            <w:r w:rsidR="00900180">
              <w:rPr>
                <w:noProof/>
                <w:webHidden/>
              </w:rPr>
              <w:fldChar w:fldCharType="end"/>
            </w:r>
          </w:hyperlink>
        </w:p>
        <w:p w14:paraId="1735BF5C" w14:textId="5C04B398" w:rsidR="00900180" w:rsidRDefault="00677157">
          <w:pPr>
            <w:pStyle w:val="TOC1"/>
            <w:tabs>
              <w:tab w:val="right" w:leader="dot" w:pos="9736"/>
            </w:tabs>
            <w:rPr>
              <w:rFonts w:cstheme="minorBidi"/>
              <w:noProof/>
            </w:rPr>
          </w:pPr>
          <w:hyperlink w:anchor="_Toc43198299" w:history="1">
            <w:r w:rsidR="00900180" w:rsidRPr="00BC7657">
              <w:rPr>
                <w:rStyle w:val="Hyperlink"/>
                <w:noProof/>
              </w:rPr>
              <w:t>Utvalg for Miljøovervåkning</w:t>
            </w:r>
            <w:r w:rsidR="00900180">
              <w:rPr>
                <w:noProof/>
                <w:webHidden/>
              </w:rPr>
              <w:tab/>
            </w:r>
            <w:r w:rsidR="00900180">
              <w:rPr>
                <w:noProof/>
                <w:webHidden/>
              </w:rPr>
              <w:fldChar w:fldCharType="begin"/>
            </w:r>
            <w:r w:rsidR="00900180">
              <w:rPr>
                <w:noProof/>
                <w:webHidden/>
              </w:rPr>
              <w:instrText xml:space="preserve"> PAGEREF _Toc43198299 \h </w:instrText>
            </w:r>
            <w:r w:rsidR="00900180">
              <w:rPr>
                <w:noProof/>
                <w:webHidden/>
              </w:rPr>
            </w:r>
            <w:r w:rsidR="00900180">
              <w:rPr>
                <w:noProof/>
                <w:webHidden/>
              </w:rPr>
              <w:fldChar w:fldCharType="separate"/>
            </w:r>
            <w:r w:rsidR="00900180">
              <w:rPr>
                <w:noProof/>
                <w:webHidden/>
              </w:rPr>
              <w:t>5</w:t>
            </w:r>
            <w:r w:rsidR="00900180">
              <w:rPr>
                <w:noProof/>
                <w:webHidden/>
              </w:rPr>
              <w:fldChar w:fldCharType="end"/>
            </w:r>
          </w:hyperlink>
        </w:p>
        <w:p w14:paraId="03FAD7BC" w14:textId="6FD706D2" w:rsidR="00900180" w:rsidRDefault="00677157">
          <w:pPr>
            <w:pStyle w:val="TOC1"/>
            <w:tabs>
              <w:tab w:val="right" w:leader="dot" w:pos="9736"/>
            </w:tabs>
            <w:rPr>
              <w:rFonts w:cstheme="minorBidi"/>
              <w:noProof/>
            </w:rPr>
          </w:pPr>
          <w:hyperlink w:anchor="_Toc43198300" w:history="1">
            <w:r w:rsidR="00900180" w:rsidRPr="00BC7657">
              <w:rPr>
                <w:rStyle w:val="Hyperlink"/>
                <w:noProof/>
              </w:rPr>
              <w:t>Overvåkning av Indre Oslofjord i 2019</w:t>
            </w:r>
            <w:r w:rsidR="00900180">
              <w:rPr>
                <w:noProof/>
                <w:webHidden/>
              </w:rPr>
              <w:tab/>
            </w:r>
            <w:r w:rsidR="00900180">
              <w:rPr>
                <w:noProof/>
                <w:webHidden/>
              </w:rPr>
              <w:fldChar w:fldCharType="begin"/>
            </w:r>
            <w:r w:rsidR="00900180">
              <w:rPr>
                <w:noProof/>
                <w:webHidden/>
              </w:rPr>
              <w:instrText xml:space="preserve"> PAGEREF _Toc43198300 \h </w:instrText>
            </w:r>
            <w:r w:rsidR="00900180">
              <w:rPr>
                <w:noProof/>
                <w:webHidden/>
              </w:rPr>
            </w:r>
            <w:r w:rsidR="00900180">
              <w:rPr>
                <w:noProof/>
                <w:webHidden/>
              </w:rPr>
              <w:fldChar w:fldCharType="separate"/>
            </w:r>
            <w:r w:rsidR="00900180">
              <w:rPr>
                <w:noProof/>
                <w:webHidden/>
              </w:rPr>
              <w:t>8</w:t>
            </w:r>
            <w:r w:rsidR="00900180">
              <w:rPr>
                <w:noProof/>
                <w:webHidden/>
              </w:rPr>
              <w:fldChar w:fldCharType="end"/>
            </w:r>
          </w:hyperlink>
        </w:p>
        <w:p w14:paraId="4932FA53" w14:textId="03F67E96" w:rsidR="00900180" w:rsidRDefault="00677157">
          <w:pPr>
            <w:pStyle w:val="TOC2"/>
            <w:tabs>
              <w:tab w:val="right" w:leader="dot" w:pos="9736"/>
            </w:tabs>
            <w:rPr>
              <w:rFonts w:cstheme="minorBidi"/>
              <w:noProof/>
            </w:rPr>
          </w:pPr>
          <w:hyperlink w:anchor="_Toc43198301" w:history="1">
            <w:r w:rsidR="00900180" w:rsidRPr="00BC7657">
              <w:rPr>
                <w:rStyle w:val="Hyperlink"/>
                <w:rFonts w:eastAsia="Times New Roman"/>
                <w:noProof/>
              </w:rPr>
              <w:t>En fjord i endring</w:t>
            </w:r>
            <w:r w:rsidR="00900180">
              <w:rPr>
                <w:noProof/>
                <w:webHidden/>
              </w:rPr>
              <w:tab/>
            </w:r>
            <w:r w:rsidR="00900180">
              <w:rPr>
                <w:noProof/>
                <w:webHidden/>
              </w:rPr>
              <w:fldChar w:fldCharType="begin"/>
            </w:r>
            <w:r w:rsidR="00900180">
              <w:rPr>
                <w:noProof/>
                <w:webHidden/>
              </w:rPr>
              <w:instrText xml:space="preserve"> PAGEREF _Toc43198301 \h </w:instrText>
            </w:r>
            <w:r w:rsidR="00900180">
              <w:rPr>
                <w:noProof/>
                <w:webHidden/>
              </w:rPr>
            </w:r>
            <w:r w:rsidR="00900180">
              <w:rPr>
                <w:noProof/>
                <w:webHidden/>
              </w:rPr>
              <w:fldChar w:fldCharType="separate"/>
            </w:r>
            <w:r w:rsidR="00900180">
              <w:rPr>
                <w:noProof/>
                <w:webHidden/>
              </w:rPr>
              <w:t>8</w:t>
            </w:r>
            <w:r w:rsidR="00900180">
              <w:rPr>
                <w:noProof/>
                <w:webHidden/>
              </w:rPr>
              <w:fldChar w:fldCharType="end"/>
            </w:r>
          </w:hyperlink>
        </w:p>
        <w:p w14:paraId="43BA1061" w14:textId="4DE4CD46" w:rsidR="00900180" w:rsidRDefault="00677157">
          <w:pPr>
            <w:pStyle w:val="TOC2"/>
            <w:tabs>
              <w:tab w:val="right" w:leader="dot" w:pos="9736"/>
            </w:tabs>
            <w:rPr>
              <w:rFonts w:cstheme="minorBidi"/>
              <w:noProof/>
            </w:rPr>
          </w:pPr>
          <w:hyperlink w:anchor="_Toc43198302" w:history="1">
            <w:r w:rsidR="00900180" w:rsidRPr="00BC7657">
              <w:rPr>
                <w:rStyle w:val="Hyperlink"/>
                <w:rFonts w:eastAsia="Times New Roman"/>
                <w:noProof/>
              </w:rPr>
              <w:t>Overvåkningsprogrammet i 2019</w:t>
            </w:r>
            <w:r w:rsidR="00900180">
              <w:rPr>
                <w:noProof/>
                <w:webHidden/>
              </w:rPr>
              <w:tab/>
            </w:r>
            <w:r w:rsidR="00900180">
              <w:rPr>
                <w:noProof/>
                <w:webHidden/>
              </w:rPr>
              <w:fldChar w:fldCharType="begin"/>
            </w:r>
            <w:r w:rsidR="00900180">
              <w:rPr>
                <w:noProof/>
                <w:webHidden/>
              </w:rPr>
              <w:instrText xml:space="preserve"> PAGEREF _Toc43198302 \h </w:instrText>
            </w:r>
            <w:r w:rsidR="00900180">
              <w:rPr>
                <w:noProof/>
                <w:webHidden/>
              </w:rPr>
            </w:r>
            <w:r w:rsidR="00900180">
              <w:rPr>
                <w:noProof/>
                <w:webHidden/>
              </w:rPr>
              <w:fldChar w:fldCharType="separate"/>
            </w:r>
            <w:r w:rsidR="00900180">
              <w:rPr>
                <w:noProof/>
                <w:webHidden/>
              </w:rPr>
              <w:t>11</w:t>
            </w:r>
            <w:r w:rsidR="00900180">
              <w:rPr>
                <w:noProof/>
                <w:webHidden/>
              </w:rPr>
              <w:fldChar w:fldCharType="end"/>
            </w:r>
          </w:hyperlink>
        </w:p>
        <w:p w14:paraId="541324FD" w14:textId="5CD8A55C" w:rsidR="00900180" w:rsidRDefault="00677157">
          <w:pPr>
            <w:pStyle w:val="TOC2"/>
            <w:tabs>
              <w:tab w:val="right" w:leader="dot" w:pos="9736"/>
            </w:tabs>
            <w:rPr>
              <w:rFonts w:cstheme="minorBidi"/>
              <w:noProof/>
            </w:rPr>
          </w:pPr>
          <w:hyperlink w:anchor="_Toc43198303" w:history="1">
            <w:r w:rsidR="00900180" w:rsidRPr="00BC7657">
              <w:rPr>
                <w:rStyle w:val="Hyperlink"/>
                <w:rFonts w:eastAsia="Times New Roman"/>
                <w:noProof/>
              </w:rPr>
              <w:t>Fjordens topografi</w:t>
            </w:r>
            <w:r w:rsidR="00900180">
              <w:rPr>
                <w:noProof/>
                <w:webHidden/>
              </w:rPr>
              <w:tab/>
            </w:r>
            <w:r w:rsidR="00900180">
              <w:rPr>
                <w:noProof/>
                <w:webHidden/>
              </w:rPr>
              <w:fldChar w:fldCharType="begin"/>
            </w:r>
            <w:r w:rsidR="00900180">
              <w:rPr>
                <w:noProof/>
                <w:webHidden/>
              </w:rPr>
              <w:instrText xml:space="preserve"> PAGEREF _Toc43198303 \h </w:instrText>
            </w:r>
            <w:r w:rsidR="00900180">
              <w:rPr>
                <w:noProof/>
                <w:webHidden/>
              </w:rPr>
            </w:r>
            <w:r w:rsidR="00900180">
              <w:rPr>
                <w:noProof/>
                <w:webHidden/>
              </w:rPr>
              <w:fldChar w:fldCharType="separate"/>
            </w:r>
            <w:r w:rsidR="00900180">
              <w:rPr>
                <w:noProof/>
                <w:webHidden/>
              </w:rPr>
              <w:t>11</w:t>
            </w:r>
            <w:r w:rsidR="00900180">
              <w:rPr>
                <w:noProof/>
                <w:webHidden/>
              </w:rPr>
              <w:fldChar w:fldCharType="end"/>
            </w:r>
          </w:hyperlink>
        </w:p>
        <w:p w14:paraId="7D7EF03F" w14:textId="1032D0AB" w:rsidR="00900180" w:rsidRDefault="00677157">
          <w:pPr>
            <w:pStyle w:val="TOC2"/>
            <w:tabs>
              <w:tab w:val="right" w:leader="dot" w:pos="9736"/>
            </w:tabs>
            <w:rPr>
              <w:rFonts w:cstheme="minorBidi"/>
              <w:noProof/>
            </w:rPr>
          </w:pPr>
          <w:hyperlink w:anchor="_Toc43198304" w:history="1">
            <w:r w:rsidR="00900180" w:rsidRPr="00BC7657">
              <w:rPr>
                <w:rStyle w:val="Hyperlink"/>
                <w:rFonts w:eastAsia="Times New Roman"/>
                <w:noProof/>
              </w:rPr>
              <w:t>Hydrografi og vannutskiftning</w:t>
            </w:r>
            <w:r w:rsidR="00900180">
              <w:rPr>
                <w:noProof/>
                <w:webHidden/>
              </w:rPr>
              <w:tab/>
            </w:r>
            <w:r w:rsidR="00900180">
              <w:rPr>
                <w:noProof/>
                <w:webHidden/>
              </w:rPr>
              <w:fldChar w:fldCharType="begin"/>
            </w:r>
            <w:r w:rsidR="00900180">
              <w:rPr>
                <w:noProof/>
                <w:webHidden/>
              </w:rPr>
              <w:instrText xml:space="preserve"> PAGEREF _Toc43198304 \h </w:instrText>
            </w:r>
            <w:r w:rsidR="00900180">
              <w:rPr>
                <w:noProof/>
                <w:webHidden/>
              </w:rPr>
            </w:r>
            <w:r w:rsidR="00900180">
              <w:rPr>
                <w:noProof/>
                <w:webHidden/>
              </w:rPr>
              <w:fldChar w:fldCharType="separate"/>
            </w:r>
            <w:r w:rsidR="00900180">
              <w:rPr>
                <w:noProof/>
                <w:webHidden/>
              </w:rPr>
              <w:t>13</w:t>
            </w:r>
            <w:r w:rsidR="00900180">
              <w:rPr>
                <w:noProof/>
                <w:webHidden/>
              </w:rPr>
              <w:fldChar w:fldCharType="end"/>
            </w:r>
          </w:hyperlink>
        </w:p>
        <w:p w14:paraId="09D3A823" w14:textId="735B99A9" w:rsidR="00900180" w:rsidRDefault="00677157">
          <w:pPr>
            <w:pStyle w:val="TOC2"/>
            <w:tabs>
              <w:tab w:val="right" w:leader="dot" w:pos="9736"/>
            </w:tabs>
            <w:rPr>
              <w:rFonts w:cstheme="minorBidi"/>
              <w:noProof/>
            </w:rPr>
          </w:pPr>
          <w:hyperlink w:anchor="_Toc43198305" w:history="1">
            <w:r w:rsidR="00900180" w:rsidRPr="00BC7657">
              <w:rPr>
                <w:rStyle w:val="Hyperlink"/>
                <w:rFonts w:eastAsia="Times New Roman"/>
                <w:noProof/>
              </w:rPr>
              <w:t>Dypvannsfornyelse i 2018-2019</w:t>
            </w:r>
            <w:r w:rsidR="00900180">
              <w:rPr>
                <w:noProof/>
                <w:webHidden/>
              </w:rPr>
              <w:tab/>
            </w:r>
            <w:r w:rsidR="00900180">
              <w:rPr>
                <w:noProof/>
                <w:webHidden/>
              </w:rPr>
              <w:fldChar w:fldCharType="begin"/>
            </w:r>
            <w:r w:rsidR="00900180">
              <w:rPr>
                <w:noProof/>
                <w:webHidden/>
              </w:rPr>
              <w:instrText xml:space="preserve"> PAGEREF _Toc43198305 \h </w:instrText>
            </w:r>
            <w:r w:rsidR="00900180">
              <w:rPr>
                <w:noProof/>
                <w:webHidden/>
              </w:rPr>
            </w:r>
            <w:r w:rsidR="00900180">
              <w:rPr>
                <w:noProof/>
                <w:webHidden/>
              </w:rPr>
              <w:fldChar w:fldCharType="separate"/>
            </w:r>
            <w:r w:rsidR="00900180">
              <w:rPr>
                <w:noProof/>
                <w:webHidden/>
              </w:rPr>
              <w:t>16</w:t>
            </w:r>
            <w:r w:rsidR="00900180">
              <w:rPr>
                <w:noProof/>
                <w:webHidden/>
              </w:rPr>
              <w:fldChar w:fldCharType="end"/>
            </w:r>
          </w:hyperlink>
        </w:p>
        <w:p w14:paraId="17E5F4F3" w14:textId="3EEF8D76" w:rsidR="00900180" w:rsidRDefault="00677157">
          <w:pPr>
            <w:pStyle w:val="TOC2"/>
            <w:tabs>
              <w:tab w:val="right" w:leader="dot" w:pos="9736"/>
            </w:tabs>
            <w:rPr>
              <w:rFonts w:cstheme="minorBidi"/>
              <w:noProof/>
            </w:rPr>
          </w:pPr>
          <w:hyperlink w:anchor="_Toc43198306" w:history="1">
            <w:r w:rsidR="00900180" w:rsidRPr="00BC7657">
              <w:rPr>
                <w:rStyle w:val="Hyperlink"/>
                <w:rFonts w:eastAsia="Times New Roman"/>
                <w:noProof/>
              </w:rPr>
              <w:t>Planteplankton</w:t>
            </w:r>
            <w:r w:rsidR="00900180">
              <w:rPr>
                <w:noProof/>
                <w:webHidden/>
              </w:rPr>
              <w:tab/>
            </w:r>
            <w:r w:rsidR="00900180">
              <w:rPr>
                <w:noProof/>
                <w:webHidden/>
              </w:rPr>
              <w:fldChar w:fldCharType="begin"/>
            </w:r>
            <w:r w:rsidR="00900180">
              <w:rPr>
                <w:noProof/>
                <w:webHidden/>
              </w:rPr>
              <w:instrText xml:space="preserve"> PAGEREF _Toc43198306 \h </w:instrText>
            </w:r>
            <w:r w:rsidR="00900180">
              <w:rPr>
                <w:noProof/>
                <w:webHidden/>
              </w:rPr>
            </w:r>
            <w:r w:rsidR="00900180">
              <w:rPr>
                <w:noProof/>
                <w:webHidden/>
              </w:rPr>
              <w:fldChar w:fldCharType="separate"/>
            </w:r>
            <w:r w:rsidR="00900180">
              <w:rPr>
                <w:noProof/>
                <w:webHidden/>
              </w:rPr>
              <w:t>17</w:t>
            </w:r>
            <w:r w:rsidR="00900180">
              <w:rPr>
                <w:noProof/>
                <w:webHidden/>
              </w:rPr>
              <w:fldChar w:fldCharType="end"/>
            </w:r>
          </w:hyperlink>
        </w:p>
        <w:p w14:paraId="6BF2C486" w14:textId="4BB20A3E" w:rsidR="00900180" w:rsidRDefault="00677157">
          <w:pPr>
            <w:pStyle w:val="TOC2"/>
            <w:tabs>
              <w:tab w:val="right" w:leader="dot" w:pos="9736"/>
            </w:tabs>
            <w:rPr>
              <w:rFonts w:cstheme="minorBidi"/>
              <w:noProof/>
            </w:rPr>
          </w:pPr>
          <w:hyperlink w:anchor="_Toc43198307" w:history="1">
            <w:r w:rsidR="00900180" w:rsidRPr="00BC7657">
              <w:rPr>
                <w:rStyle w:val="Hyperlink"/>
                <w:rFonts w:eastAsia="Times New Roman"/>
                <w:noProof/>
              </w:rPr>
              <w:t>Vannkvaliteten i 2019</w:t>
            </w:r>
            <w:r w:rsidR="00900180">
              <w:rPr>
                <w:noProof/>
                <w:webHidden/>
              </w:rPr>
              <w:tab/>
            </w:r>
            <w:r w:rsidR="00900180">
              <w:rPr>
                <w:noProof/>
                <w:webHidden/>
              </w:rPr>
              <w:fldChar w:fldCharType="begin"/>
            </w:r>
            <w:r w:rsidR="00900180">
              <w:rPr>
                <w:noProof/>
                <w:webHidden/>
              </w:rPr>
              <w:instrText xml:space="preserve"> PAGEREF _Toc43198307 \h </w:instrText>
            </w:r>
            <w:r w:rsidR="00900180">
              <w:rPr>
                <w:noProof/>
                <w:webHidden/>
              </w:rPr>
            </w:r>
            <w:r w:rsidR="00900180">
              <w:rPr>
                <w:noProof/>
                <w:webHidden/>
              </w:rPr>
              <w:fldChar w:fldCharType="separate"/>
            </w:r>
            <w:r w:rsidR="00900180">
              <w:rPr>
                <w:noProof/>
                <w:webHidden/>
              </w:rPr>
              <w:t>19</w:t>
            </w:r>
            <w:r w:rsidR="00900180">
              <w:rPr>
                <w:noProof/>
                <w:webHidden/>
              </w:rPr>
              <w:fldChar w:fldCharType="end"/>
            </w:r>
          </w:hyperlink>
        </w:p>
        <w:p w14:paraId="5B6A3600" w14:textId="3E664E65" w:rsidR="00900180" w:rsidRDefault="00677157">
          <w:pPr>
            <w:pStyle w:val="TOC1"/>
            <w:tabs>
              <w:tab w:val="right" w:leader="dot" w:pos="9736"/>
            </w:tabs>
            <w:rPr>
              <w:rFonts w:cstheme="minorBidi"/>
              <w:noProof/>
            </w:rPr>
          </w:pPr>
          <w:hyperlink w:anchor="_Toc43198308" w:history="1">
            <w:r w:rsidR="00900180" w:rsidRPr="00BC7657">
              <w:rPr>
                <w:rStyle w:val="Hyperlink"/>
                <w:rFonts w:eastAsia="Times New Roman"/>
                <w:noProof/>
              </w:rPr>
              <w:t>Årsovervåking med FerryBox</w:t>
            </w:r>
            <w:r w:rsidR="00900180">
              <w:rPr>
                <w:noProof/>
                <w:webHidden/>
              </w:rPr>
              <w:tab/>
            </w:r>
            <w:r w:rsidR="00900180">
              <w:rPr>
                <w:noProof/>
                <w:webHidden/>
              </w:rPr>
              <w:fldChar w:fldCharType="begin"/>
            </w:r>
            <w:r w:rsidR="00900180">
              <w:rPr>
                <w:noProof/>
                <w:webHidden/>
              </w:rPr>
              <w:instrText xml:space="preserve"> PAGEREF _Toc43198308 \h </w:instrText>
            </w:r>
            <w:r w:rsidR="00900180">
              <w:rPr>
                <w:noProof/>
                <w:webHidden/>
              </w:rPr>
            </w:r>
            <w:r w:rsidR="00900180">
              <w:rPr>
                <w:noProof/>
                <w:webHidden/>
              </w:rPr>
              <w:fldChar w:fldCharType="separate"/>
            </w:r>
            <w:r w:rsidR="00900180">
              <w:rPr>
                <w:noProof/>
                <w:webHidden/>
              </w:rPr>
              <w:t>24</w:t>
            </w:r>
            <w:r w:rsidR="00900180">
              <w:rPr>
                <w:noProof/>
                <w:webHidden/>
              </w:rPr>
              <w:fldChar w:fldCharType="end"/>
            </w:r>
          </w:hyperlink>
        </w:p>
        <w:p w14:paraId="14A67871" w14:textId="413F0ACE" w:rsidR="00900180" w:rsidRDefault="00677157">
          <w:pPr>
            <w:pStyle w:val="TOC2"/>
            <w:tabs>
              <w:tab w:val="right" w:leader="dot" w:pos="9736"/>
            </w:tabs>
            <w:rPr>
              <w:rFonts w:cstheme="minorBidi"/>
              <w:noProof/>
            </w:rPr>
          </w:pPr>
          <w:hyperlink w:anchor="_Toc43198309" w:history="1">
            <w:r w:rsidR="00900180" w:rsidRPr="00BC7657">
              <w:rPr>
                <w:rStyle w:val="Hyperlink"/>
                <w:rFonts w:eastAsia="Times New Roman"/>
                <w:noProof/>
              </w:rPr>
              <w:t>Sammendrag</w:t>
            </w:r>
            <w:r w:rsidR="00900180">
              <w:rPr>
                <w:noProof/>
                <w:webHidden/>
              </w:rPr>
              <w:tab/>
            </w:r>
            <w:r w:rsidR="00900180">
              <w:rPr>
                <w:noProof/>
                <w:webHidden/>
              </w:rPr>
              <w:fldChar w:fldCharType="begin"/>
            </w:r>
            <w:r w:rsidR="00900180">
              <w:rPr>
                <w:noProof/>
                <w:webHidden/>
              </w:rPr>
              <w:instrText xml:space="preserve"> PAGEREF _Toc43198309 \h </w:instrText>
            </w:r>
            <w:r w:rsidR="00900180">
              <w:rPr>
                <w:noProof/>
                <w:webHidden/>
              </w:rPr>
            </w:r>
            <w:r w:rsidR="00900180">
              <w:rPr>
                <w:noProof/>
                <w:webHidden/>
              </w:rPr>
              <w:fldChar w:fldCharType="separate"/>
            </w:r>
            <w:r w:rsidR="00900180">
              <w:rPr>
                <w:noProof/>
                <w:webHidden/>
              </w:rPr>
              <w:t>24</w:t>
            </w:r>
            <w:r w:rsidR="00900180">
              <w:rPr>
                <w:noProof/>
                <w:webHidden/>
              </w:rPr>
              <w:fldChar w:fldCharType="end"/>
            </w:r>
          </w:hyperlink>
        </w:p>
        <w:p w14:paraId="516743BE" w14:textId="5EE21568" w:rsidR="00900180" w:rsidRDefault="00677157">
          <w:pPr>
            <w:pStyle w:val="TOC2"/>
            <w:tabs>
              <w:tab w:val="right" w:leader="dot" w:pos="9736"/>
            </w:tabs>
            <w:rPr>
              <w:rFonts w:cstheme="minorBidi"/>
              <w:noProof/>
            </w:rPr>
          </w:pPr>
          <w:hyperlink w:anchor="_Toc43198310" w:history="1">
            <w:r w:rsidR="00900180" w:rsidRPr="00BC7657">
              <w:rPr>
                <w:rStyle w:val="Hyperlink"/>
                <w:noProof/>
              </w:rPr>
              <w:t>Måleprogrammet i 2019</w:t>
            </w:r>
            <w:r w:rsidR="00900180">
              <w:rPr>
                <w:noProof/>
                <w:webHidden/>
              </w:rPr>
              <w:tab/>
            </w:r>
            <w:r w:rsidR="00900180">
              <w:rPr>
                <w:noProof/>
                <w:webHidden/>
              </w:rPr>
              <w:fldChar w:fldCharType="begin"/>
            </w:r>
            <w:r w:rsidR="00900180">
              <w:rPr>
                <w:noProof/>
                <w:webHidden/>
              </w:rPr>
              <w:instrText xml:space="preserve"> PAGEREF _Toc43198310 \h </w:instrText>
            </w:r>
            <w:r w:rsidR="00900180">
              <w:rPr>
                <w:noProof/>
                <w:webHidden/>
              </w:rPr>
            </w:r>
            <w:r w:rsidR="00900180">
              <w:rPr>
                <w:noProof/>
                <w:webHidden/>
              </w:rPr>
              <w:fldChar w:fldCharType="separate"/>
            </w:r>
            <w:r w:rsidR="00900180">
              <w:rPr>
                <w:noProof/>
                <w:webHidden/>
              </w:rPr>
              <w:t>25</w:t>
            </w:r>
            <w:r w:rsidR="00900180">
              <w:rPr>
                <w:noProof/>
                <w:webHidden/>
              </w:rPr>
              <w:fldChar w:fldCharType="end"/>
            </w:r>
          </w:hyperlink>
        </w:p>
        <w:p w14:paraId="019EAED0" w14:textId="6269A4A9" w:rsidR="00900180" w:rsidRDefault="00677157">
          <w:pPr>
            <w:pStyle w:val="TOC2"/>
            <w:tabs>
              <w:tab w:val="right" w:leader="dot" w:pos="9736"/>
            </w:tabs>
            <w:rPr>
              <w:rFonts w:cstheme="minorBidi"/>
              <w:noProof/>
            </w:rPr>
          </w:pPr>
          <w:hyperlink w:anchor="_Toc43198311" w:history="1">
            <w:r w:rsidR="00900180" w:rsidRPr="00BC7657">
              <w:rPr>
                <w:rStyle w:val="Hyperlink"/>
                <w:noProof/>
              </w:rPr>
              <w:t>FerryBox systemet</w:t>
            </w:r>
            <w:r w:rsidR="00900180">
              <w:rPr>
                <w:noProof/>
                <w:webHidden/>
              </w:rPr>
              <w:tab/>
            </w:r>
            <w:r w:rsidR="00900180">
              <w:rPr>
                <w:noProof/>
                <w:webHidden/>
              </w:rPr>
              <w:fldChar w:fldCharType="begin"/>
            </w:r>
            <w:r w:rsidR="00900180">
              <w:rPr>
                <w:noProof/>
                <w:webHidden/>
              </w:rPr>
              <w:instrText xml:space="preserve"> PAGEREF _Toc43198311 \h </w:instrText>
            </w:r>
            <w:r w:rsidR="00900180">
              <w:rPr>
                <w:noProof/>
                <w:webHidden/>
              </w:rPr>
            </w:r>
            <w:r w:rsidR="00900180">
              <w:rPr>
                <w:noProof/>
                <w:webHidden/>
              </w:rPr>
              <w:fldChar w:fldCharType="separate"/>
            </w:r>
            <w:r w:rsidR="00900180">
              <w:rPr>
                <w:noProof/>
                <w:webHidden/>
              </w:rPr>
              <w:t>25</w:t>
            </w:r>
            <w:r w:rsidR="00900180">
              <w:rPr>
                <w:noProof/>
                <w:webHidden/>
              </w:rPr>
              <w:fldChar w:fldCharType="end"/>
            </w:r>
          </w:hyperlink>
        </w:p>
        <w:p w14:paraId="3FA50C6C" w14:textId="00BADBF1" w:rsidR="00900180" w:rsidRDefault="00677157">
          <w:pPr>
            <w:pStyle w:val="TOC2"/>
            <w:tabs>
              <w:tab w:val="right" w:leader="dot" w:pos="9736"/>
            </w:tabs>
            <w:rPr>
              <w:rFonts w:cstheme="minorBidi"/>
              <w:noProof/>
            </w:rPr>
          </w:pPr>
          <w:hyperlink w:anchor="_Toc43198312" w:history="1">
            <w:r w:rsidR="00900180" w:rsidRPr="00BC7657">
              <w:rPr>
                <w:rStyle w:val="Hyperlink"/>
                <w:noProof/>
              </w:rPr>
              <w:t>Resultater 2019</w:t>
            </w:r>
            <w:r w:rsidR="00900180">
              <w:rPr>
                <w:noProof/>
                <w:webHidden/>
              </w:rPr>
              <w:tab/>
            </w:r>
            <w:r w:rsidR="00900180">
              <w:rPr>
                <w:noProof/>
                <w:webHidden/>
              </w:rPr>
              <w:fldChar w:fldCharType="begin"/>
            </w:r>
            <w:r w:rsidR="00900180">
              <w:rPr>
                <w:noProof/>
                <w:webHidden/>
              </w:rPr>
              <w:instrText xml:space="preserve"> PAGEREF _Toc43198312 \h </w:instrText>
            </w:r>
            <w:r w:rsidR="00900180">
              <w:rPr>
                <w:noProof/>
                <w:webHidden/>
              </w:rPr>
            </w:r>
            <w:r w:rsidR="00900180">
              <w:rPr>
                <w:noProof/>
                <w:webHidden/>
              </w:rPr>
              <w:fldChar w:fldCharType="separate"/>
            </w:r>
            <w:r w:rsidR="00900180">
              <w:rPr>
                <w:noProof/>
                <w:webHidden/>
              </w:rPr>
              <w:t>26</w:t>
            </w:r>
            <w:r w:rsidR="00900180">
              <w:rPr>
                <w:noProof/>
                <w:webHidden/>
              </w:rPr>
              <w:fldChar w:fldCharType="end"/>
            </w:r>
          </w:hyperlink>
        </w:p>
        <w:p w14:paraId="39DA612E" w14:textId="38F16425" w:rsidR="00900180" w:rsidRDefault="00677157">
          <w:pPr>
            <w:pStyle w:val="TOC1"/>
            <w:tabs>
              <w:tab w:val="right" w:leader="dot" w:pos="9736"/>
            </w:tabs>
            <w:rPr>
              <w:rFonts w:cstheme="minorBidi"/>
              <w:noProof/>
            </w:rPr>
          </w:pPr>
          <w:hyperlink w:anchor="_Toc43198313" w:history="1">
            <w:r w:rsidR="00900180" w:rsidRPr="00BC7657">
              <w:rPr>
                <w:rStyle w:val="Hyperlink"/>
                <w:rFonts w:cstheme="minorHAnsi"/>
                <w:noProof/>
              </w:rPr>
              <w:t>Fiskesamfunn: Utvikling 2011-2019</w:t>
            </w:r>
            <w:r w:rsidR="00900180">
              <w:rPr>
                <w:noProof/>
                <w:webHidden/>
              </w:rPr>
              <w:tab/>
            </w:r>
            <w:r w:rsidR="00900180">
              <w:rPr>
                <w:noProof/>
                <w:webHidden/>
              </w:rPr>
              <w:fldChar w:fldCharType="begin"/>
            </w:r>
            <w:r w:rsidR="00900180">
              <w:rPr>
                <w:noProof/>
                <w:webHidden/>
              </w:rPr>
              <w:instrText xml:space="preserve"> PAGEREF _Toc43198313 \h </w:instrText>
            </w:r>
            <w:r w:rsidR="00900180">
              <w:rPr>
                <w:noProof/>
                <w:webHidden/>
              </w:rPr>
            </w:r>
            <w:r w:rsidR="00900180">
              <w:rPr>
                <w:noProof/>
                <w:webHidden/>
              </w:rPr>
              <w:fldChar w:fldCharType="separate"/>
            </w:r>
            <w:r w:rsidR="00900180">
              <w:rPr>
                <w:noProof/>
                <w:webHidden/>
              </w:rPr>
              <w:t>32</w:t>
            </w:r>
            <w:r w:rsidR="00900180">
              <w:rPr>
                <w:noProof/>
                <w:webHidden/>
              </w:rPr>
              <w:fldChar w:fldCharType="end"/>
            </w:r>
          </w:hyperlink>
        </w:p>
        <w:p w14:paraId="09CEEDC4" w14:textId="72FD6E75" w:rsidR="00900180" w:rsidRDefault="00677157">
          <w:pPr>
            <w:pStyle w:val="TOC1"/>
            <w:tabs>
              <w:tab w:val="right" w:leader="dot" w:pos="9736"/>
            </w:tabs>
            <w:rPr>
              <w:rFonts w:cstheme="minorBidi"/>
              <w:noProof/>
            </w:rPr>
          </w:pPr>
          <w:hyperlink w:anchor="_Toc43198314" w:history="1">
            <w:r w:rsidR="00900180" w:rsidRPr="00BC7657">
              <w:rPr>
                <w:rStyle w:val="Hyperlink"/>
                <w:noProof/>
              </w:rPr>
              <w:t>Utvalget for drikkevann og vannmiljøtiltak</w:t>
            </w:r>
            <w:r w:rsidR="00900180">
              <w:rPr>
                <w:noProof/>
                <w:webHidden/>
              </w:rPr>
              <w:tab/>
            </w:r>
            <w:r w:rsidR="00900180">
              <w:rPr>
                <w:noProof/>
                <w:webHidden/>
              </w:rPr>
              <w:fldChar w:fldCharType="begin"/>
            </w:r>
            <w:r w:rsidR="00900180">
              <w:rPr>
                <w:noProof/>
                <w:webHidden/>
              </w:rPr>
              <w:instrText xml:space="preserve"> PAGEREF _Toc43198314 \h </w:instrText>
            </w:r>
            <w:r w:rsidR="00900180">
              <w:rPr>
                <w:noProof/>
                <w:webHidden/>
              </w:rPr>
            </w:r>
            <w:r w:rsidR="00900180">
              <w:rPr>
                <w:noProof/>
                <w:webHidden/>
              </w:rPr>
              <w:fldChar w:fldCharType="separate"/>
            </w:r>
            <w:r w:rsidR="00900180">
              <w:rPr>
                <w:noProof/>
                <w:webHidden/>
              </w:rPr>
              <w:t>37</w:t>
            </w:r>
            <w:r w:rsidR="00900180">
              <w:rPr>
                <w:noProof/>
                <w:webHidden/>
              </w:rPr>
              <w:fldChar w:fldCharType="end"/>
            </w:r>
          </w:hyperlink>
        </w:p>
        <w:p w14:paraId="628439B0" w14:textId="5B0AE617" w:rsidR="00900180" w:rsidRDefault="00677157">
          <w:pPr>
            <w:pStyle w:val="TOC2"/>
            <w:tabs>
              <w:tab w:val="right" w:leader="dot" w:pos="9736"/>
            </w:tabs>
            <w:rPr>
              <w:rFonts w:cstheme="minorBidi"/>
              <w:noProof/>
            </w:rPr>
          </w:pPr>
          <w:hyperlink w:anchor="_Toc43198315" w:history="1">
            <w:r w:rsidR="00900180" w:rsidRPr="00BC7657">
              <w:rPr>
                <w:rStyle w:val="Hyperlink"/>
                <w:noProof/>
              </w:rPr>
              <w:t>Regional vannforsyning</w:t>
            </w:r>
            <w:r w:rsidR="00900180">
              <w:rPr>
                <w:noProof/>
                <w:webHidden/>
              </w:rPr>
              <w:tab/>
            </w:r>
            <w:r w:rsidR="00900180">
              <w:rPr>
                <w:noProof/>
                <w:webHidden/>
              </w:rPr>
              <w:fldChar w:fldCharType="begin"/>
            </w:r>
            <w:r w:rsidR="00900180">
              <w:rPr>
                <w:noProof/>
                <w:webHidden/>
              </w:rPr>
              <w:instrText xml:space="preserve"> PAGEREF _Toc43198315 \h </w:instrText>
            </w:r>
            <w:r w:rsidR="00900180">
              <w:rPr>
                <w:noProof/>
                <w:webHidden/>
              </w:rPr>
            </w:r>
            <w:r w:rsidR="00900180">
              <w:rPr>
                <w:noProof/>
                <w:webHidden/>
              </w:rPr>
              <w:fldChar w:fldCharType="separate"/>
            </w:r>
            <w:r w:rsidR="00900180">
              <w:rPr>
                <w:noProof/>
                <w:webHidden/>
              </w:rPr>
              <w:t>39</w:t>
            </w:r>
            <w:r w:rsidR="00900180">
              <w:rPr>
                <w:noProof/>
                <w:webHidden/>
              </w:rPr>
              <w:fldChar w:fldCharType="end"/>
            </w:r>
          </w:hyperlink>
        </w:p>
        <w:p w14:paraId="05A60BB4" w14:textId="0918269A" w:rsidR="00900180" w:rsidRDefault="00677157">
          <w:pPr>
            <w:pStyle w:val="TOC1"/>
            <w:tabs>
              <w:tab w:val="right" w:leader="dot" w:pos="9736"/>
            </w:tabs>
            <w:rPr>
              <w:rFonts w:cstheme="minorBidi"/>
              <w:noProof/>
            </w:rPr>
          </w:pPr>
          <w:hyperlink w:anchor="_Toc43198316" w:history="1">
            <w:r w:rsidR="00900180" w:rsidRPr="00BC7657">
              <w:rPr>
                <w:rStyle w:val="Hyperlink"/>
                <w:noProof/>
              </w:rPr>
              <w:t>Fagrådets aktiviteter 2019</w:t>
            </w:r>
            <w:r w:rsidR="00900180">
              <w:rPr>
                <w:noProof/>
                <w:webHidden/>
              </w:rPr>
              <w:tab/>
            </w:r>
            <w:r w:rsidR="00900180">
              <w:rPr>
                <w:noProof/>
                <w:webHidden/>
              </w:rPr>
              <w:fldChar w:fldCharType="begin"/>
            </w:r>
            <w:r w:rsidR="00900180">
              <w:rPr>
                <w:noProof/>
                <w:webHidden/>
              </w:rPr>
              <w:instrText xml:space="preserve"> PAGEREF _Toc43198316 \h </w:instrText>
            </w:r>
            <w:r w:rsidR="00900180">
              <w:rPr>
                <w:noProof/>
                <w:webHidden/>
              </w:rPr>
            </w:r>
            <w:r w:rsidR="00900180">
              <w:rPr>
                <w:noProof/>
                <w:webHidden/>
              </w:rPr>
              <w:fldChar w:fldCharType="separate"/>
            </w:r>
            <w:r w:rsidR="00900180">
              <w:rPr>
                <w:noProof/>
                <w:webHidden/>
              </w:rPr>
              <w:t>41</w:t>
            </w:r>
            <w:r w:rsidR="00900180">
              <w:rPr>
                <w:noProof/>
                <w:webHidden/>
              </w:rPr>
              <w:fldChar w:fldCharType="end"/>
            </w:r>
          </w:hyperlink>
        </w:p>
        <w:p w14:paraId="4E1BA80B" w14:textId="761C3207" w:rsidR="00900180" w:rsidRDefault="00677157">
          <w:pPr>
            <w:pStyle w:val="TOC2"/>
            <w:tabs>
              <w:tab w:val="right" w:leader="dot" w:pos="9736"/>
            </w:tabs>
            <w:rPr>
              <w:rFonts w:cstheme="minorBidi"/>
              <w:noProof/>
            </w:rPr>
          </w:pPr>
          <w:hyperlink w:anchor="_Toc43198317" w:history="1">
            <w:r w:rsidR="00900180" w:rsidRPr="00BC7657">
              <w:rPr>
                <w:rStyle w:val="Hyperlink"/>
                <w:noProof/>
              </w:rPr>
              <w:t>Regnskap med notater</w:t>
            </w:r>
            <w:r w:rsidR="00900180">
              <w:rPr>
                <w:noProof/>
                <w:webHidden/>
              </w:rPr>
              <w:tab/>
            </w:r>
            <w:r w:rsidR="00900180">
              <w:rPr>
                <w:noProof/>
                <w:webHidden/>
              </w:rPr>
              <w:fldChar w:fldCharType="begin"/>
            </w:r>
            <w:r w:rsidR="00900180">
              <w:rPr>
                <w:noProof/>
                <w:webHidden/>
              </w:rPr>
              <w:instrText xml:space="preserve"> PAGEREF _Toc43198317 \h </w:instrText>
            </w:r>
            <w:r w:rsidR="00900180">
              <w:rPr>
                <w:noProof/>
                <w:webHidden/>
              </w:rPr>
            </w:r>
            <w:r w:rsidR="00900180">
              <w:rPr>
                <w:noProof/>
                <w:webHidden/>
              </w:rPr>
              <w:fldChar w:fldCharType="separate"/>
            </w:r>
            <w:r w:rsidR="00900180">
              <w:rPr>
                <w:noProof/>
                <w:webHidden/>
              </w:rPr>
              <w:t>43</w:t>
            </w:r>
            <w:r w:rsidR="00900180">
              <w:rPr>
                <w:noProof/>
                <w:webHidden/>
              </w:rPr>
              <w:fldChar w:fldCharType="end"/>
            </w:r>
          </w:hyperlink>
        </w:p>
        <w:p w14:paraId="190B0BB0" w14:textId="47FC1553" w:rsidR="00164D5D" w:rsidRPr="00E15009" w:rsidRDefault="00164D5D">
          <w:r w:rsidRPr="00E15009">
            <w:rPr>
              <w:b/>
              <w:bCs/>
            </w:rPr>
            <w:fldChar w:fldCharType="end"/>
          </w:r>
        </w:p>
      </w:sdtContent>
    </w:sdt>
    <w:p w14:paraId="57CC0E24" w14:textId="77777777" w:rsidR="00131CAE" w:rsidRPr="00E15009" w:rsidRDefault="00131CAE"/>
    <w:p w14:paraId="4A47710D" w14:textId="77777777" w:rsidR="00131CAE" w:rsidRPr="00E15009" w:rsidRDefault="00131CAE">
      <w:r w:rsidRPr="00E15009">
        <w:br w:type="page"/>
      </w:r>
    </w:p>
    <w:p w14:paraId="31C8EC85" w14:textId="77777777" w:rsidR="004E3BE2" w:rsidRPr="00E15009" w:rsidRDefault="004E3BE2" w:rsidP="003908B9">
      <w:pPr>
        <w:pStyle w:val="Heading1"/>
        <w:sectPr w:rsidR="004E3BE2" w:rsidRPr="00E15009" w:rsidSect="009E5EAE">
          <w:footerReference w:type="default" r:id="rId8"/>
          <w:pgSz w:w="11906" w:h="16838"/>
          <w:pgMar w:top="1440" w:right="1080" w:bottom="1440" w:left="1080" w:header="708" w:footer="708" w:gutter="0"/>
          <w:pgNumType w:start="0"/>
          <w:cols w:space="708"/>
          <w:titlePg/>
          <w:docGrid w:linePitch="360"/>
        </w:sectPr>
      </w:pPr>
    </w:p>
    <w:p w14:paraId="532D5546" w14:textId="67B7F08F" w:rsidR="0009597B" w:rsidRPr="00E15009" w:rsidRDefault="00131CAE" w:rsidP="00687A43">
      <w:pPr>
        <w:pStyle w:val="Heading1"/>
      </w:pPr>
      <w:bookmarkStart w:id="0" w:name="_Toc43198296"/>
      <w:r w:rsidRPr="00E15009">
        <w:lastRenderedPageBreak/>
        <w:t>Om Fagrådet</w:t>
      </w:r>
      <w:bookmarkEnd w:id="0"/>
    </w:p>
    <w:p w14:paraId="0D2D3EB7" w14:textId="4BC9C840" w:rsidR="00EF3CB1" w:rsidRPr="00E15009" w:rsidRDefault="00687A43" w:rsidP="003908B9">
      <w:r w:rsidRPr="00E15009">
        <w:rPr>
          <w:color w:val="0070C0"/>
        </w:rPr>
        <w:t xml:space="preserve">Fagrådet for vann og- avløpsteknisk samarbeid (Fagrådet) i indre Oslofjord har siden opprettelsen i 1977 arbeidet for en renest mulig fjord. </w:t>
      </w:r>
      <w:r w:rsidR="00131CAE" w:rsidRPr="00E15009">
        <w:t>Fagrådet skal arbeide for å tilrettelegge det faglige samarbeid mellom medlemskommunene, med hovedvekt på å:</w:t>
      </w:r>
    </w:p>
    <w:p w14:paraId="1BCBB59E" w14:textId="77777777" w:rsidR="00131CAE" w:rsidRPr="00E15009" w:rsidRDefault="00131CAE" w:rsidP="00580EA7">
      <w:pPr>
        <w:pStyle w:val="ListParagraph"/>
        <w:numPr>
          <w:ilvl w:val="0"/>
          <w:numId w:val="19"/>
        </w:numPr>
        <w:spacing w:before="120" w:after="120" w:line="360" w:lineRule="auto"/>
        <w:ind w:left="714" w:hanging="357"/>
      </w:pPr>
      <w:r w:rsidRPr="00E15009">
        <w:t>koordinere overvåkning av miljøforholdene i fjorden</w:t>
      </w:r>
      <w:r w:rsidR="00580EA7" w:rsidRPr="00E15009">
        <w:t>.</w:t>
      </w:r>
    </w:p>
    <w:p w14:paraId="71033EA5" w14:textId="77777777" w:rsidR="00131CAE" w:rsidRPr="00E15009" w:rsidRDefault="00131CAE" w:rsidP="00580EA7">
      <w:pPr>
        <w:pStyle w:val="ListParagraph"/>
        <w:numPr>
          <w:ilvl w:val="0"/>
          <w:numId w:val="19"/>
        </w:numPr>
        <w:spacing w:before="120" w:after="120" w:line="360" w:lineRule="auto"/>
        <w:ind w:left="714" w:hanging="357"/>
      </w:pPr>
      <w:r w:rsidRPr="00E15009">
        <w:t>rapportere og redusere forurensningstilførselen til fjorden</w:t>
      </w:r>
      <w:r w:rsidR="00580EA7" w:rsidRPr="00E15009">
        <w:t>.</w:t>
      </w:r>
    </w:p>
    <w:p w14:paraId="24872E63" w14:textId="77777777" w:rsidR="00131CAE" w:rsidRPr="00E15009" w:rsidRDefault="00131CAE" w:rsidP="00580EA7">
      <w:pPr>
        <w:pStyle w:val="ListParagraph"/>
        <w:numPr>
          <w:ilvl w:val="0"/>
          <w:numId w:val="19"/>
        </w:numPr>
        <w:spacing w:before="120" w:after="120" w:line="360" w:lineRule="auto"/>
        <w:ind w:left="714" w:hanging="357"/>
      </w:pPr>
      <w:r w:rsidRPr="00E15009">
        <w:t>bygge nettverk for å koordinere og utnytte ressursene i medlemskommunene</w:t>
      </w:r>
      <w:r w:rsidR="00580EA7" w:rsidRPr="00E15009">
        <w:t>.</w:t>
      </w:r>
    </w:p>
    <w:p w14:paraId="710B5BE9" w14:textId="77777777" w:rsidR="00131CAE" w:rsidRPr="00E15009" w:rsidRDefault="00131CAE" w:rsidP="003908B9">
      <w:r w:rsidRPr="00E15009">
        <w:t>Fagrådet skal videre være et kontaktorgan og forum for informasjon mellom kommunene, fylkeskommunen, statlige myndigheter, industri, fiske og landbruk, samt andre relevante brukerinteresser knyttet til indre Oslofjord.</w:t>
      </w:r>
    </w:p>
    <w:p w14:paraId="5BD1F294" w14:textId="77777777" w:rsidR="00131CAE" w:rsidRPr="00E15009" w:rsidRDefault="00131CAE" w:rsidP="00131CAE">
      <w:r w:rsidRPr="00E15009">
        <w:t xml:space="preserve"> </w:t>
      </w:r>
    </w:p>
    <w:p w14:paraId="2053F833" w14:textId="77777777" w:rsidR="001D1E14" w:rsidRPr="00E15009" w:rsidRDefault="00131CAE" w:rsidP="00DA3D96">
      <w:r w:rsidRPr="00E15009">
        <w:t>Fagrådet skal bidra til:</w:t>
      </w:r>
    </w:p>
    <w:p w14:paraId="50658D99" w14:textId="77777777" w:rsidR="00131CAE" w:rsidRPr="00E15009" w:rsidRDefault="00FE3A3D" w:rsidP="00580EA7">
      <w:pPr>
        <w:pStyle w:val="ListParagraph"/>
        <w:numPr>
          <w:ilvl w:val="0"/>
          <w:numId w:val="20"/>
        </w:numPr>
        <w:spacing w:before="120" w:after="120" w:line="360" w:lineRule="auto"/>
        <w:ind w:left="714" w:hanging="357"/>
      </w:pPr>
      <w:r w:rsidRPr="00E15009">
        <w:t>k</w:t>
      </w:r>
      <w:r w:rsidR="00131CAE" w:rsidRPr="00E15009">
        <w:t>artlegging av forurensningstilførslene til indre Oslofjord, og overvåking av miljøforholdene i fjorden.</w:t>
      </w:r>
    </w:p>
    <w:p w14:paraId="62F614F3" w14:textId="77777777" w:rsidR="009754F5" w:rsidRPr="00E15009" w:rsidRDefault="00FE3A3D" w:rsidP="00580EA7">
      <w:pPr>
        <w:pStyle w:val="ListParagraph"/>
        <w:numPr>
          <w:ilvl w:val="0"/>
          <w:numId w:val="20"/>
        </w:numPr>
        <w:spacing w:before="120" w:after="120" w:line="360" w:lineRule="auto"/>
        <w:ind w:left="714" w:hanging="357"/>
      </w:pPr>
      <w:r w:rsidRPr="00E15009">
        <w:t>å</w:t>
      </w:r>
      <w:r w:rsidR="00131CAE" w:rsidRPr="00E15009">
        <w:t xml:space="preserve"> etablere og gjennomføre prosjekter hvor det er behov for regionalt samarbeide.</w:t>
      </w:r>
    </w:p>
    <w:p w14:paraId="158E9D79" w14:textId="77777777" w:rsidR="00131CAE" w:rsidRPr="00E15009" w:rsidRDefault="00FE3A3D" w:rsidP="00580EA7">
      <w:pPr>
        <w:pStyle w:val="ListParagraph"/>
        <w:numPr>
          <w:ilvl w:val="0"/>
          <w:numId w:val="20"/>
        </w:numPr>
        <w:spacing w:before="120" w:after="120" w:line="360" w:lineRule="auto"/>
        <w:ind w:left="714" w:hanging="357"/>
      </w:pPr>
      <w:r w:rsidRPr="00E15009">
        <w:t>f</w:t>
      </w:r>
      <w:r w:rsidR="00131CAE" w:rsidRPr="00E15009">
        <w:t>ormidling av felles initiativ overfor overordnede myndigheter, og felles opptreden i saker hvor dette anses hensiktsmessig.</w:t>
      </w:r>
    </w:p>
    <w:p w14:paraId="1B3BF3B7" w14:textId="77777777" w:rsidR="00131CAE" w:rsidRPr="00E15009" w:rsidRDefault="00FE3A3D" w:rsidP="00580EA7">
      <w:pPr>
        <w:pStyle w:val="ListParagraph"/>
        <w:numPr>
          <w:ilvl w:val="0"/>
          <w:numId w:val="20"/>
        </w:numPr>
        <w:spacing w:before="120" w:after="120" w:line="360" w:lineRule="auto"/>
        <w:ind w:left="714" w:hanging="357"/>
      </w:pPr>
      <w:r w:rsidRPr="00E15009">
        <w:t>e</w:t>
      </w:r>
      <w:r w:rsidR="00131CAE" w:rsidRPr="00E15009">
        <w:t>tablering av gjensidig informasjon om alle pågående og planlagte tiltak av betydning for indre Oslofjord.</w:t>
      </w:r>
    </w:p>
    <w:p w14:paraId="66017544" w14:textId="77777777" w:rsidR="00131CAE" w:rsidRPr="00E15009" w:rsidRDefault="00FE3A3D" w:rsidP="00580EA7">
      <w:pPr>
        <w:pStyle w:val="ListParagraph"/>
        <w:numPr>
          <w:ilvl w:val="0"/>
          <w:numId w:val="20"/>
        </w:numPr>
        <w:spacing w:before="120" w:after="120" w:line="360" w:lineRule="auto"/>
        <w:ind w:left="714" w:hanging="357"/>
      </w:pPr>
      <w:r w:rsidRPr="00E15009">
        <w:t>f</w:t>
      </w:r>
      <w:r w:rsidR="00131CAE" w:rsidRPr="00E15009">
        <w:t xml:space="preserve">ormidling av erfaringer knyttet til forvaltningsmessige spørsmål samt fra anlegg, drift og vedlikehold av VA-tekniske installasjoner. </w:t>
      </w:r>
    </w:p>
    <w:p w14:paraId="60FC9DF9" w14:textId="77777777" w:rsidR="00131CAE" w:rsidRPr="00E15009" w:rsidRDefault="00FE3A3D" w:rsidP="00580EA7">
      <w:pPr>
        <w:pStyle w:val="ListParagraph"/>
        <w:numPr>
          <w:ilvl w:val="0"/>
          <w:numId w:val="20"/>
        </w:numPr>
        <w:spacing w:before="120" w:after="120" w:line="360" w:lineRule="auto"/>
        <w:ind w:left="714" w:hanging="357"/>
      </w:pPr>
      <w:r w:rsidRPr="00E15009">
        <w:t>u</w:t>
      </w:r>
      <w:r w:rsidR="00131CAE" w:rsidRPr="00E15009">
        <w:t>ttalelser om tiltak som berører indre Oslofjord.</w:t>
      </w:r>
    </w:p>
    <w:p w14:paraId="5645455A" w14:textId="77777777" w:rsidR="00FD510D" w:rsidRPr="00E15009" w:rsidRDefault="00335FA0" w:rsidP="00131CAE">
      <w:r w:rsidRPr="00E15009">
        <w:t>På å</w:t>
      </w:r>
      <w:r w:rsidR="00FD510D" w:rsidRPr="00E15009">
        <w:t>rsmøtet kan</w:t>
      </w:r>
      <w:r w:rsidRPr="00E15009">
        <w:t xml:space="preserve"> det bestemmes om </w:t>
      </w:r>
      <w:r w:rsidR="00FD510D" w:rsidRPr="00E15009">
        <w:t>Fagrådet skal engasjere seg i andre relevante oppgaver.</w:t>
      </w:r>
    </w:p>
    <w:p w14:paraId="3A827D1D" w14:textId="77777777" w:rsidR="00FD510D" w:rsidRPr="00E15009" w:rsidRDefault="00FD510D" w:rsidP="00131CAE"/>
    <w:p w14:paraId="3B069F32" w14:textId="77777777" w:rsidR="00FD510D" w:rsidRPr="00E15009" w:rsidRDefault="00FD510D" w:rsidP="00131CAE"/>
    <w:p w14:paraId="08161CF4" w14:textId="77777777" w:rsidR="00896C30" w:rsidRPr="00E15009" w:rsidRDefault="00896C30">
      <w:r w:rsidRPr="00E15009">
        <w:br w:type="page"/>
      </w:r>
    </w:p>
    <w:p w14:paraId="536183AC" w14:textId="77777777" w:rsidR="00FD510D" w:rsidRPr="00E15009" w:rsidRDefault="00FD510D" w:rsidP="00445A1D">
      <w:pPr>
        <w:pStyle w:val="Heading2"/>
      </w:pPr>
      <w:bookmarkStart w:id="1" w:name="_Toc43198297"/>
      <w:r w:rsidRPr="00E15009">
        <w:lastRenderedPageBreak/>
        <w:t>Fagrådets sammensetning</w:t>
      </w:r>
      <w:bookmarkEnd w:id="1"/>
    </w:p>
    <w:p w14:paraId="6747AFE4" w14:textId="2155BF63" w:rsidR="00FD510D" w:rsidRPr="00E15009" w:rsidRDefault="00FD510D" w:rsidP="005B3D0D">
      <w:pPr>
        <w:spacing w:before="120"/>
      </w:pPr>
      <w:r w:rsidRPr="00E15009">
        <w:t>Fagrådet er sammensatt av to grupper medlemmer, de ordinære og de assosierte. To faste representanter fra hver kommune ved indre Oslofjord utgjør de ordinære medlemmene. Som assosierte medlemmer kan opptas inntil to representanter fra hvert av de interkommunale selskapene, fylkeskommunen, fylkesmennene og evt. fra andre organer.</w:t>
      </w:r>
      <w:r w:rsidR="00CD5B34" w:rsidRPr="00E15009">
        <w:rPr>
          <w:color w:val="00B0F0"/>
        </w:rPr>
        <w:t xml:space="preserve"> Nytt av 2019 er </w:t>
      </w:r>
      <w:r w:rsidR="002B7A98" w:rsidRPr="00E15009">
        <w:rPr>
          <w:color w:val="00B0F0"/>
        </w:rPr>
        <w:t xml:space="preserve">at </w:t>
      </w:r>
      <w:r w:rsidR="00CD5B34" w:rsidRPr="00E15009">
        <w:rPr>
          <w:color w:val="00B0F0"/>
        </w:rPr>
        <w:t xml:space="preserve">også vannområdene er tatt opp som assosierte medlemmer. </w:t>
      </w:r>
      <w:r w:rsidRPr="00E15009">
        <w:t>Fagrådet ledes av et styre som består av leder, nestleder og tre styremedlemmer, innbefattet lederne for utvalgene.</w:t>
      </w:r>
      <w:r w:rsidR="00DD5211" w:rsidRPr="00E15009">
        <w:rPr>
          <w:color w:val="00B0F0"/>
        </w:rPr>
        <w:t xml:space="preserve"> </w:t>
      </w:r>
    </w:p>
    <w:p w14:paraId="4433A11C" w14:textId="7EEDAD7B" w:rsidR="00FD510D" w:rsidRPr="00E15009" w:rsidRDefault="00FD510D" w:rsidP="00FD510D">
      <w:r w:rsidRPr="00E15009">
        <w:t xml:space="preserve">Fagrådets arbeid styres av et utvalg for miljøovervåkning og et </w:t>
      </w:r>
      <w:r w:rsidRPr="00E15009">
        <w:rPr>
          <w:color w:val="00B0F0"/>
        </w:rPr>
        <w:t xml:space="preserve">utvalg for </w:t>
      </w:r>
      <w:r w:rsidR="00763AA0" w:rsidRPr="00E15009">
        <w:rPr>
          <w:color w:val="00B0F0"/>
        </w:rPr>
        <w:t xml:space="preserve">drikkevann og </w:t>
      </w:r>
      <w:r w:rsidRPr="00E15009">
        <w:rPr>
          <w:color w:val="00B0F0"/>
        </w:rPr>
        <w:t>vannmiljøtiltak</w:t>
      </w:r>
      <w:r w:rsidRPr="00E15009">
        <w:t xml:space="preserve">. Lederne for utvalgene er medlemmer av styret. </w:t>
      </w:r>
      <w:r w:rsidR="00DD5211" w:rsidRPr="00E15009">
        <w:rPr>
          <w:color w:val="00B0F0"/>
        </w:rPr>
        <w:t>Ved ekstraordinært årsmøte i desember 2019 ble det besluttet at vannforsyning går</w:t>
      </w:r>
      <w:r w:rsidR="00C730D3" w:rsidRPr="00E15009">
        <w:rPr>
          <w:color w:val="00B0F0"/>
        </w:rPr>
        <w:t xml:space="preserve"> igjen</w:t>
      </w:r>
      <w:r w:rsidR="00DD5211" w:rsidRPr="00E15009">
        <w:rPr>
          <w:color w:val="00B0F0"/>
        </w:rPr>
        <w:t xml:space="preserve"> inn i Fagrådet. Overordnede saker knyttet til vannforsyningen vil bli behandlet i Fagrådets styre, mens drift vannforsyning er tatt inn i utvalg for vannmiljøtiltak, som nå </w:t>
      </w:r>
      <w:r w:rsidR="00CD5B34" w:rsidRPr="00E15009">
        <w:rPr>
          <w:color w:val="00B0F0"/>
        </w:rPr>
        <w:t xml:space="preserve">heter </w:t>
      </w:r>
      <w:r w:rsidR="00DD5211" w:rsidRPr="00E15009">
        <w:rPr>
          <w:color w:val="00B0F0"/>
        </w:rPr>
        <w:t xml:space="preserve">Utvalg for drikkevann og vannmiljøtiltak. </w:t>
      </w:r>
      <w:r w:rsidRPr="00E15009">
        <w:t xml:space="preserve">Mandatene for utvalgene godkjennes av Fagrådets årsmøte som også bestemmer utvalgenes arbeidsoppgaver. Fagrådets styre bestemmer utvalgenes størrelse og oppnevner øvrige medlemmer. </w:t>
      </w:r>
    </w:p>
    <w:p w14:paraId="0BB87C80" w14:textId="7748386A" w:rsidR="00FD510D" w:rsidRPr="00E15009" w:rsidRDefault="00FD510D" w:rsidP="00FD510D">
      <w:r w:rsidRPr="00E15009">
        <w:t xml:space="preserve">Det daglige arbeid </w:t>
      </w:r>
      <w:r w:rsidR="00CD5B34" w:rsidRPr="00E15009">
        <w:t xml:space="preserve">har blitt </w:t>
      </w:r>
      <w:r w:rsidRPr="00E15009">
        <w:t>ivareta</w:t>
      </w:r>
      <w:r w:rsidR="00CD5B34" w:rsidRPr="00E15009">
        <w:t>tt</w:t>
      </w:r>
      <w:r w:rsidRPr="00E15009">
        <w:t xml:space="preserve"> av en sekretær, Svanhild Fauskrud, ansatt i Oslo kommune, vann- og avløpsetaten (VAV). Fagrådet betaler VAV for denne tjenesten. </w:t>
      </w:r>
    </w:p>
    <w:p w14:paraId="3F8CFF5C" w14:textId="77777777" w:rsidR="003C3467" w:rsidRPr="00E15009" w:rsidRDefault="003C3467" w:rsidP="00FD510D"/>
    <w:p w14:paraId="1F2D437E" w14:textId="77777777" w:rsidR="00FD510D" w:rsidRPr="00E15009" w:rsidRDefault="00FD510D" w:rsidP="00FD510D"/>
    <w:p w14:paraId="2682EECC" w14:textId="77777777" w:rsidR="00793B47" w:rsidRPr="00E15009" w:rsidRDefault="00793B47" w:rsidP="00FD510D"/>
    <w:p w14:paraId="080FE087" w14:textId="77777777" w:rsidR="00FD510D" w:rsidRPr="00E15009" w:rsidRDefault="00FD510D" w:rsidP="00FD510D">
      <w:pPr>
        <w:jc w:val="center"/>
      </w:pPr>
      <w:r w:rsidRPr="00E15009">
        <w:rPr>
          <w:noProof/>
        </w:rPr>
        <w:drawing>
          <wp:inline distT="0" distB="0" distL="0" distR="0" wp14:anchorId="35AE2955" wp14:editId="75747B7D">
            <wp:extent cx="3942000" cy="2952000"/>
            <wp:effectExtent l="0" t="0" r="1905" b="127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Fagråde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42000" cy="2952000"/>
                    </a:xfrm>
                    <a:prstGeom prst="rect">
                      <a:avLst/>
                    </a:prstGeom>
                  </pic:spPr>
                </pic:pic>
              </a:graphicData>
            </a:graphic>
          </wp:inline>
        </w:drawing>
      </w:r>
    </w:p>
    <w:p w14:paraId="64255B68" w14:textId="77777777" w:rsidR="00FD510D" w:rsidRPr="00E15009" w:rsidRDefault="00FD510D" w:rsidP="00FD510D"/>
    <w:p w14:paraId="08307FBF" w14:textId="719C0A2F" w:rsidR="00FD510D" w:rsidRPr="00E15009" w:rsidRDefault="00FD510D" w:rsidP="00FD510D">
      <w:pPr>
        <w:rPr>
          <w:i/>
        </w:rPr>
      </w:pPr>
      <w:r w:rsidRPr="00E15009">
        <w:rPr>
          <w:i/>
        </w:rPr>
        <w:t>Representantene fra Styret 201</w:t>
      </w:r>
      <w:r w:rsidR="00296C74" w:rsidRPr="00E15009">
        <w:rPr>
          <w:i/>
        </w:rPr>
        <w:t>7</w:t>
      </w:r>
      <w:r w:rsidRPr="00E15009">
        <w:rPr>
          <w:i/>
        </w:rPr>
        <w:t>-2019, bak fra venstre: Svanhild Fauskrud, Knut Bjørnskau, Sigurd Grande, Mads Aulie, Nils Erik Pedersen og Helga Trømborg (vara). Foran fra venstre: Kari A. Briseid Thingnes og Toril Giske (vara).</w:t>
      </w:r>
    </w:p>
    <w:p w14:paraId="0A3FA962" w14:textId="77777777" w:rsidR="002B7A98" w:rsidRPr="00E15009" w:rsidRDefault="002B7A98" w:rsidP="00FD510D">
      <w:pPr>
        <w:rPr>
          <w:i/>
        </w:rPr>
      </w:pPr>
    </w:p>
    <w:p w14:paraId="47A1897E" w14:textId="77777777" w:rsidR="00FD510D" w:rsidRPr="00E15009" w:rsidRDefault="00FD510D" w:rsidP="00131CAE"/>
    <w:p w14:paraId="41AA460B" w14:textId="77777777" w:rsidR="00537986" w:rsidRPr="00E15009" w:rsidRDefault="00856F26" w:rsidP="00445A1D">
      <w:pPr>
        <w:pStyle w:val="Heading2"/>
      </w:pPr>
      <w:bookmarkStart w:id="2" w:name="_Toc43198298"/>
      <w:r w:rsidRPr="00E15009">
        <w:lastRenderedPageBreak/>
        <w:t>Styrets beretning</w:t>
      </w:r>
      <w:bookmarkEnd w:id="2"/>
      <w:r w:rsidRPr="00E15009">
        <w:t xml:space="preserve"> </w:t>
      </w:r>
    </w:p>
    <w:p w14:paraId="2A14125C" w14:textId="77777777" w:rsidR="009C0C85" w:rsidRPr="00E15009" w:rsidRDefault="009C0C85" w:rsidP="009C0C85">
      <w:pPr>
        <w:rPr>
          <w:i/>
        </w:rPr>
      </w:pPr>
    </w:p>
    <w:p w14:paraId="7CE5D58C" w14:textId="183E5373" w:rsidR="009C0C85" w:rsidRPr="00E15009" w:rsidRDefault="009C0C85" w:rsidP="009C0C85">
      <w:pPr>
        <w:rPr>
          <w:i/>
        </w:rPr>
      </w:pPr>
      <w:r w:rsidRPr="00E15009">
        <w:rPr>
          <w:i/>
        </w:rPr>
        <w:t xml:space="preserve">Av Fagrådets leder, Sigurd Grande </w:t>
      </w:r>
    </w:p>
    <w:p w14:paraId="1242D818" w14:textId="5D4A7F72" w:rsidR="00200536" w:rsidRPr="00E15009" w:rsidRDefault="009C0C85" w:rsidP="009C0C85">
      <w:pPr>
        <w:jc w:val="center"/>
      </w:pPr>
      <w:r w:rsidRPr="00E15009">
        <w:rPr>
          <w:noProof/>
        </w:rPr>
        <w:drawing>
          <wp:inline distT="0" distB="0" distL="0" distR="0" wp14:anchorId="0E083399" wp14:editId="241103B9">
            <wp:extent cx="3951923" cy="2470150"/>
            <wp:effectExtent l="0" t="0" r="0" b="6350"/>
            <wp:docPr id="19489" name="Bilde 19489" descr="Et bilde som inneholder person, utendørs, mann, klæ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 name="Sigurd Grande VAV 2020 (00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4391" cy="2471693"/>
                    </a:xfrm>
                    <a:prstGeom prst="rect">
                      <a:avLst/>
                    </a:prstGeom>
                  </pic:spPr>
                </pic:pic>
              </a:graphicData>
            </a:graphic>
          </wp:inline>
        </w:drawing>
      </w:r>
    </w:p>
    <w:p w14:paraId="33190564" w14:textId="77777777" w:rsidR="00200536" w:rsidRPr="00E15009" w:rsidRDefault="00200536" w:rsidP="00537986"/>
    <w:p w14:paraId="61F08B71" w14:textId="77777777" w:rsidR="00200536" w:rsidRPr="00E15009" w:rsidRDefault="00200536" w:rsidP="00537986">
      <w:r w:rsidRPr="00E15009">
        <w:t>Styret i Fagrådet har i 2019 avholdt sju styremøter. Årsmøtet i juni ble holdt på Ingierstrand Bad Restaurant og høstmøtet i desember ble holdt hos VAV, Herslebsgate 5.</w:t>
      </w:r>
    </w:p>
    <w:p w14:paraId="15828118" w14:textId="77777777" w:rsidR="00537986" w:rsidRPr="00E15009" w:rsidRDefault="00537986" w:rsidP="00537986">
      <w:r w:rsidRPr="00E15009">
        <w:t>De viktigste sakene for styret i 2019 har vært:</w:t>
      </w:r>
    </w:p>
    <w:p w14:paraId="4A9F2C6B" w14:textId="77777777" w:rsidR="00537986" w:rsidRPr="00E15009" w:rsidRDefault="00537986" w:rsidP="00537986">
      <w:pPr>
        <w:numPr>
          <w:ilvl w:val="0"/>
          <w:numId w:val="1"/>
        </w:numPr>
      </w:pPr>
      <w:r w:rsidRPr="00E15009">
        <w:t>Videreføre oppfølgingen av overvåkingsprogrammet for Indre Oslofjord. Programmet dekker kravene i EUs vannrammedirektiv. Fjordovervåkingen er kjernevirksomheten for Fagrådet.</w:t>
      </w:r>
    </w:p>
    <w:p w14:paraId="5777CF46" w14:textId="77777777" w:rsidR="00537986" w:rsidRPr="00E15009" w:rsidRDefault="00537986" w:rsidP="00537986">
      <w:pPr>
        <w:numPr>
          <w:ilvl w:val="0"/>
          <w:numId w:val="1"/>
        </w:numPr>
      </w:pPr>
      <w:r w:rsidRPr="00E15009">
        <w:t>Vannforsyning i regionen er tilbake som tema i Fagrådet. I første omgang skal en se på regionalt samarbeid om reservevannforsyning for fagrådskommunene samt Glitrevannverket, MOVAR, NRV, VIVA, ABV og Enebakk. Arbeid med etablering av en overordnet, teoretisk og løsningsorientert ledningsmodell er i gang. Modellen skal kunne analysere sårbarhet ved utfall av strategiske anleggsdeler. Analysene danner grunnlag for forslag til reservevannløsninger i den fremtidige vannforsyningen, med bl.a. overføringsledninger, bassenger og andre installasjoner.</w:t>
      </w:r>
    </w:p>
    <w:p w14:paraId="2A57986F" w14:textId="77777777" w:rsidR="00537986" w:rsidRPr="00E15009" w:rsidRDefault="00537986" w:rsidP="00537986">
      <w:pPr>
        <w:numPr>
          <w:ilvl w:val="0"/>
          <w:numId w:val="1"/>
        </w:numPr>
      </w:pPr>
      <w:r w:rsidRPr="00E15009">
        <w:t>Styret følger overvåkingen av fjorden med særlig vekt på å tidlig oppdage om det er utviklingstrender som indikerer en negativ utvikling i fjorden og vannkvaliteten. I 2019 har styret fulgt opp sakene:</w:t>
      </w:r>
    </w:p>
    <w:p w14:paraId="7D7F924B" w14:textId="77777777" w:rsidR="00537986" w:rsidRPr="00E15009" w:rsidRDefault="00537986" w:rsidP="00537986">
      <w:pPr>
        <w:numPr>
          <w:ilvl w:val="1"/>
          <w:numId w:val="1"/>
        </w:numPr>
        <w:tabs>
          <w:tab w:val="clear" w:pos="1440"/>
          <w:tab w:val="num" w:pos="1080"/>
        </w:tabs>
      </w:pPr>
      <w:r w:rsidRPr="00E15009">
        <w:t>Utfordringen med utvikling av rensekapasiteten for avløpsanlegg i regionen i årene framover. Fagrådet er engasjert i dette planleggingsarbeidet ut fra et overordnet helhetssyn på fjorden.</w:t>
      </w:r>
    </w:p>
    <w:p w14:paraId="221C3B63" w14:textId="77777777" w:rsidR="00537986" w:rsidRPr="00E15009" w:rsidRDefault="00537986" w:rsidP="00537986">
      <w:pPr>
        <w:numPr>
          <w:ilvl w:val="1"/>
          <w:numId w:val="1"/>
        </w:numPr>
        <w:tabs>
          <w:tab w:val="clear" w:pos="1440"/>
          <w:tab w:val="num" w:pos="1080"/>
        </w:tabs>
      </w:pPr>
      <w:r w:rsidRPr="00E15009">
        <w:t>NIVA har på oppdrag fra Fagrådet videreutviklet sin fjordmodell til å modellere miljøtilstanden i indre Oslofjord sett i lys av utslippstillatelser og befolkningsutvikling. Følgende modellscenarier er kjørt;</w:t>
      </w:r>
    </w:p>
    <w:p w14:paraId="301F0D6C" w14:textId="77777777" w:rsidR="00537986" w:rsidRPr="00E15009" w:rsidRDefault="00537986" w:rsidP="00537986">
      <w:pPr>
        <w:numPr>
          <w:ilvl w:val="4"/>
          <w:numId w:val="2"/>
        </w:numPr>
      </w:pPr>
      <w:r w:rsidRPr="00E15009">
        <w:t>Hvordan påvirkes fjordens vannkvalitet, inkludert klassifisering av vannmassene iht. Vannforskriften, av de største utslippene til fjorden pr.dd?</w:t>
      </w:r>
    </w:p>
    <w:p w14:paraId="3252B483" w14:textId="77777777" w:rsidR="00537986" w:rsidRPr="00E15009" w:rsidRDefault="00537986" w:rsidP="00537986">
      <w:pPr>
        <w:numPr>
          <w:ilvl w:val="4"/>
          <w:numId w:val="2"/>
        </w:numPr>
      </w:pPr>
      <w:r w:rsidRPr="00E15009">
        <w:lastRenderedPageBreak/>
        <w:t xml:space="preserve">Hvordan vil dette bilde endre seg om renseanleggene slapp ut det maksimale av det som de har tillatelse til? </w:t>
      </w:r>
    </w:p>
    <w:p w14:paraId="29E3DBFC" w14:textId="77777777" w:rsidR="00537986" w:rsidRPr="00E15009" w:rsidRDefault="00537986" w:rsidP="00537986">
      <w:pPr>
        <w:numPr>
          <w:ilvl w:val="4"/>
          <w:numId w:val="2"/>
        </w:numPr>
      </w:pPr>
      <w:r w:rsidRPr="00E15009">
        <w:t>Hvordan vil dette bilde endre seg om utslippene økes pga</w:t>
      </w:r>
      <w:r w:rsidR="00BA6978" w:rsidRPr="00E15009">
        <w:t>.</w:t>
      </w:r>
      <w:r w:rsidRPr="00E15009">
        <w:t xml:space="preserve"> befolkningsvekst uten at rensegraden endres?</w:t>
      </w:r>
    </w:p>
    <w:p w14:paraId="257B1695" w14:textId="77777777" w:rsidR="00537986" w:rsidRPr="00E15009" w:rsidRDefault="00537986" w:rsidP="00537986">
      <w:pPr>
        <w:numPr>
          <w:ilvl w:val="4"/>
          <w:numId w:val="2"/>
        </w:numPr>
      </w:pPr>
      <w:r w:rsidRPr="00E15009">
        <w:t>Hva skal til for å håndtere forventet økt utslipp uten at vannkvaliteten vil forringes?</w:t>
      </w:r>
    </w:p>
    <w:p w14:paraId="7E1E2944" w14:textId="77777777" w:rsidR="00537986" w:rsidRPr="00E15009" w:rsidRDefault="00537986" w:rsidP="00537986">
      <w:pPr>
        <w:numPr>
          <w:ilvl w:val="4"/>
          <w:numId w:val="2"/>
        </w:numPr>
      </w:pPr>
      <w:r w:rsidRPr="00E15009">
        <w:t>Kan det gjøres tiltak for å forbedre vannkvaliteten ytterligere i forhold til situasjonen slik den er i dag?</w:t>
      </w:r>
    </w:p>
    <w:p w14:paraId="66221F6B" w14:textId="77777777" w:rsidR="00537986" w:rsidRPr="00E15009" w:rsidRDefault="00537986" w:rsidP="00DA02CE">
      <w:pPr>
        <w:pStyle w:val="ListParagraph"/>
        <w:numPr>
          <w:ilvl w:val="0"/>
          <w:numId w:val="21"/>
        </w:numPr>
        <w:spacing w:line="360" w:lineRule="auto"/>
        <w:ind w:left="714" w:hanging="357"/>
      </w:pPr>
      <w:r w:rsidRPr="00E15009">
        <w:t xml:space="preserve">Fullført arbeidet med revidering av vedtektene og utvalgenes mandater etter henvendelser om medlemskap og assosierende medlemskap samt endring i kommunestrukturen. </w:t>
      </w:r>
    </w:p>
    <w:p w14:paraId="461C46AE" w14:textId="77777777" w:rsidR="00537986" w:rsidRPr="00E15009" w:rsidRDefault="00537986" w:rsidP="00DA02CE">
      <w:pPr>
        <w:pStyle w:val="ListParagraph"/>
        <w:numPr>
          <w:ilvl w:val="0"/>
          <w:numId w:val="21"/>
        </w:numPr>
        <w:spacing w:line="360" w:lineRule="auto"/>
        <w:ind w:left="714" w:hanging="357"/>
      </w:pPr>
      <w:r w:rsidRPr="00E15009">
        <w:t>Bygging av nettverk og utveksling av informasjon ved gjennomføring av det årlige driftsseminaret.</w:t>
      </w:r>
    </w:p>
    <w:p w14:paraId="639586AA" w14:textId="2EE651FF" w:rsidR="00537986" w:rsidRPr="00E15009" w:rsidRDefault="00537986" w:rsidP="00537986">
      <w:pPr>
        <w:pStyle w:val="ListParagraph"/>
        <w:numPr>
          <w:ilvl w:val="0"/>
          <w:numId w:val="21"/>
        </w:numPr>
        <w:spacing w:line="360" w:lineRule="auto"/>
        <w:ind w:left="714" w:hanging="357"/>
      </w:pPr>
      <w:r w:rsidRPr="00E15009">
        <w:t xml:space="preserve">Ansatt ny sekretær fra medio april 2020. </w:t>
      </w:r>
    </w:p>
    <w:p w14:paraId="7A5C015E" w14:textId="77777777" w:rsidR="00537986" w:rsidRPr="00E15009" w:rsidRDefault="00537986" w:rsidP="00537986">
      <w:r w:rsidRPr="00E15009">
        <w:t xml:space="preserve">Fagrådet ser at det er </w:t>
      </w:r>
      <w:r w:rsidRPr="00E15009">
        <w:rPr>
          <w:b/>
        </w:rPr>
        <w:t>utfordringer for avløpshåndteringen rundt indre Oslofjord</w:t>
      </w:r>
      <w:r w:rsidRPr="00E15009">
        <w:rPr>
          <w:bCs/>
        </w:rPr>
        <w:t xml:space="preserve"> som </w:t>
      </w:r>
      <w:r w:rsidRPr="00E15009">
        <w:t>konsekvenser av befolkningsvekst og klimaendringer og nødvendige tiltak som følge av EUs vanndirektiv.</w:t>
      </w:r>
    </w:p>
    <w:p w14:paraId="36AD7CA5" w14:textId="77777777" w:rsidR="00537986" w:rsidRPr="00E15009" w:rsidRDefault="00537986" w:rsidP="00537986">
      <w:r w:rsidRPr="00E15009">
        <w:t xml:space="preserve">Informasjon om strategien og tilhørende rapporter finnes på vår WEB-side: </w:t>
      </w:r>
      <w:hyperlink r:id="rId11" w:history="1">
        <w:r w:rsidRPr="00E15009">
          <w:rPr>
            <w:rStyle w:val="Hyperlink"/>
          </w:rPr>
          <w:t>http://www.indre-oslofjord.no</w:t>
        </w:r>
      </w:hyperlink>
      <w:r w:rsidRPr="00E15009">
        <w:t xml:space="preserve"> </w:t>
      </w:r>
    </w:p>
    <w:p w14:paraId="38938568" w14:textId="77777777" w:rsidR="00537986" w:rsidRPr="00E15009" w:rsidRDefault="00537986" w:rsidP="00537986">
      <w:r w:rsidRPr="00E15009">
        <w:t xml:space="preserve">Fagrådet ønsker å </w:t>
      </w:r>
      <w:r w:rsidRPr="00E15009">
        <w:rPr>
          <w:b/>
          <w:bCs/>
        </w:rPr>
        <w:t>bidra til erfaringsutveksling og formidle informasjon</w:t>
      </w:r>
      <w:r w:rsidRPr="00E15009">
        <w:t xml:space="preserve"> om vårt og tilliggende fagfelt, både mellom kommunene og ved å invitere forelesere til våre samlinger. </w:t>
      </w:r>
    </w:p>
    <w:p w14:paraId="0E71BADB" w14:textId="77777777" w:rsidR="00537986" w:rsidRPr="00E15009" w:rsidRDefault="00537986" w:rsidP="00537986">
      <w:r w:rsidRPr="00E15009">
        <w:t xml:space="preserve">Jeg vil benytte denne anledning til å oppfordre alle kommunene til å delta aktiv i de ulike aktiviteter som Fagrådet arrangerer, og i de utvalg som Fagrådet har nedsatt. </w:t>
      </w:r>
    </w:p>
    <w:p w14:paraId="3C1A0F64" w14:textId="77777777" w:rsidR="00A74B57" w:rsidRPr="00E15009" w:rsidRDefault="00537986" w:rsidP="00A74B57">
      <w:r w:rsidRPr="00E15009">
        <w:t>Til slutt vil jeg takke alle styre- og utvalgsmedlemmene for arbeidet som er gjort, og samtidig uttrykke et håp om at mange i fagrådskommunene fortsatt vil engasjere seg i arbeidet for en renere fjord.</w:t>
      </w:r>
      <w:r w:rsidR="00A74B57" w:rsidRPr="00E15009">
        <w:t xml:space="preserve"> </w:t>
      </w:r>
    </w:p>
    <w:p w14:paraId="4ECD5322" w14:textId="77777777" w:rsidR="001956C9" w:rsidRPr="00E15009" w:rsidRDefault="001956C9" w:rsidP="00A74B57"/>
    <w:p w14:paraId="35FB1718" w14:textId="77777777" w:rsidR="003D1115" w:rsidRPr="00E15009" w:rsidRDefault="003D1115" w:rsidP="003D1115">
      <w:pPr>
        <w:keepNext/>
        <w:jc w:val="center"/>
      </w:pPr>
    </w:p>
    <w:p w14:paraId="7CB1C217" w14:textId="77777777" w:rsidR="00DD34BD" w:rsidRPr="00E15009" w:rsidRDefault="00DD34BD">
      <w:pPr>
        <w:rPr>
          <w:lang w:eastAsia="nb-NO"/>
        </w:rPr>
      </w:pPr>
      <w:r w:rsidRPr="00E15009">
        <w:rPr>
          <w:lang w:eastAsia="nb-NO"/>
        </w:rPr>
        <w:br w:type="page"/>
      </w:r>
    </w:p>
    <w:p w14:paraId="4A6FEC68" w14:textId="77777777" w:rsidR="00537986" w:rsidRPr="00E15009" w:rsidRDefault="00537986" w:rsidP="00537986">
      <w:pPr>
        <w:pStyle w:val="Heading1"/>
      </w:pPr>
      <w:bookmarkStart w:id="3" w:name="_Toc43198299"/>
      <w:r w:rsidRPr="00E15009">
        <w:lastRenderedPageBreak/>
        <w:t>Utvalg for Miljøovervåkning</w:t>
      </w:r>
      <w:bookmarkEnd w:id="3"/>
    </w:p>
    <w:p w14:paraId="42CD3BF4" w14:textId="77777777" w:rsidR="00537986" w:rsidRPr="00E15009" w:rsidRDefault="00537986" w:rsidP="00131CAE"/>
    <w:p w14:paraId="26FBC39F" w14:textId="37349341" w:rsidR="005B3D0D" w:rsidRPr="00E15009" w:rsidRDefault="008D6C7B" w:rsidP="005B3D0D">
      <w:pPr>
        <w:rPr>
          <w:i/>
        </w:rPr>
      </w:pPr>
      <w:r>
        <w:rPr>
          <w:i/>
        </w:rPr>
        <w:t>Av utvalgets l</w:t>
      </w:r>
      <w:r w:rsidR="005B3D0D" w:rsidRPr="00E15009">
        <w:rPr>
          <w:i/>
        </w:rPr>
        <w:t xml:space="preserve">eder Knut Bjørnskau </w:t>
      </w:r>
    </w:p>
    <w:p w14:paraId="5681E83D" w14:textId="77777777" w:rsidR="000D226A" w:rsidRPr="00E15009" w:rsidRDefault="000D226A" w:rsidP="00131CAE"/>
    <w:p w14:paraId="50B75BE1" w14:textId="77777777" w:rsidR="000D226A" w:rsidRPr="00E15009" w:rsidRDefault="000D226A" w:rsidP="005B3D0D">
      <w:pPr>
        <w:jc w:val="center"/>
      </w:pPr>
      <w:r w:rsidRPr="00E15009">
        <w:rPr>
          <w:noProof/>
        </w:rPr>
        <w:drawing>
          <wp:inline distT="0" distB="0" distL="0" distR="0" wp14:anchorId="30E15575" wp14:editId="285D42BA">
            <wp:extent cx="3422650" cy="2451100"/>
            <wp:effectExtent l="0" t="0" r="6350" b="635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2770" cy="2465509"/>
                    </a:xfrm>
                    <a:prstGeom prst="rect">
                      <a:avLst/>
                    </a:prstGeom>
                    <a:noFill/>
                  </pic:spPr>
                </pic:pic>
              </a:graphicData>
            </a:graphic>
          </wp:inline>
        </w:drawing>
      </w:r>
    </w:p>
    <w:p w14:paraId="06B94AF4" w14:textId="77777777" w:rsidR="00537986" w:rsidRPr="00E15009" w:rsidRDefault="00537986" w:rsidP="00131CAE"/>
    <w:p w14:paraId="0D7D14D0" w14:textId="77777777" w:rsidR="001D1E14" w:rsidRPr="00E15009" w:rsidRDefault="001D1E14" w:rsidP="001D1E14">
      <w:pPr>
        <w:rPr>
          <w:b/>
        </w:rPr>
      </w:pPr>
      <w:r w:rsidRPr="00E15009">
        <w:rPr>
          <w:b/>
        </w:rPr>
        <w:t>Mandat og organisering</w:t>
      </w:r>
    </w:p>
    <w:p w14:paraId="12941C73" w14:textId="77777777" w:rsidR="001D1E14" w:rsidRPr="00E15009" w:rsidRDefault="001D1E14" w:rsidP="001D1E14">
      <w:r w:rsidRPr="00E15009">
        <w:t>Utvalgets formål er å overvåke og rapportere tilstand og utvikling. Herunder rapportere de samlede tilførsler av de mest vanlige forurensningsparameterne.</w:t>
      </w:r>
    </w:p>
    <w:p w14:paraId="571413AF" w14:textId="77777777" w:rsidR="001D1E14" w:rsidRPr="00E15009" w:rsidRDefault="001D1E14" w:rsidP="001D1E14">
      <w:r w:rsidRPr="00E15009">
        <w:t xml:space="preserve">Utvalget har medlemmer fra eierkommunene, Fylkesmannen og Fylkeskommunen, i tillegg til Biologisk Institutt ved Universitetet i Oslo. Lederne av vannområdene PURA, Oslo og Indre Oslofjord Vest har deltatt på møtene.   </w:t>
      </w:r>
    </w:p>
    <w:p w14:paraId="38440B59" w14:textId="77777777" w:rsidR="001D1E14" w:rsidRPr="00E15009" w:rsidRDefault="001D1E14" w:rsidP="001D1E14"/>
    <w:p w14:paraId="257428F4" w14:textId="77777777" w:rsidR="001D1E14" w:rsidRPr="00E15009" w:rsidRDefault="001D1E14" w:rsidP="001D1E14">
      <w:pPr>
        <w:rPr>
          <w:b/>
        </w:rPr>
      </w:pPr>
      <w:r w:rsidRPr="00E15009">
        <w:rPr>
          <w:b/>
        </w:rPr>
        <w:t>Møteaktivitet</w:t>
      </w:r>
    </w:p>
    <w:p w14:paraId="7453E763" w14:textId="77777777" w:rsidR="001D1E14" w:rsidRPr="00E15009" w:rsidRDefault="001D1E14" w:rsidP="001D1E14">
      <w:r w:rsidRPr="00E15009">
        <w:t xml:space="preserve">Utvalget har hatt 4 utvalgsmøter. Fokus på møtene er toktrapportene samt særskilte utredninger.   </w:t>
      </w:r>
    </w:p>
    <w:p w14:paraId="51E0BD7F" w14:textId="77777777" w:rsidR="00E26DB3" w:rsidRPr="00E15009" w:rsidRDefault="00E26DB3" w:rsidP="001D1E14"/>
    <w:p w14:paraId="35D286C8" w14:textId="77777777" w:rsidR="001D1E14" w:rsidRPr="00E15009" w:rsidRDefault="001D1E14" w:rsidP="001D1E14">
      <w:pPr>
        <w:rPr>
          <w:b/>
        </w:rPr>
      </w:pPr>
      <w:r w:rsidRPr="00E15009">
        <w:rPr>
          <w:b/>
        </w:rPr>
        <w:t>Overvåking av Indre Oslofjord 2019</w:t>
      </w:r>
    </w:p>
    <w:p w14:paraId="688971BB" w14:textId="77777777" w:rsidR="001D1E14" w:rsidRPr="00E15009" w:rsidRDefault="001D1E14" w:rsidP="001D1E14">
      <w:r w:rsidRPr="00E15009">
        <w:t>NIVA i 2019 hatt ansvar for gjennomføring overvåkningsprogrammet. De har etter anbudsrunde i 2018 ansvar for gjennomføring av overvåkingsprogram 2019-2020 med mulighet for opsjon/forlengelse ytterligere 1 + 1 år.</w:t>
      </w:r>
    </w:p>
    <w:p w14:paraId="7BDD1348" w14:textId="77777777" w:rsidR="001D1E14" w:rsidRPr="00E15009" w:rsidRDefault="001D1E14" w:rsidP="001D1E14"/>
    <w:p w14:paraId="6B39B720" w14:textId="77777777" w:rsidR="001D1E14" w:rsidRPr="00E15009" w:rsidRDefault="001D1E14" w:rsidP="001D1E14">
      <w:pPr>
        <w:rPr>
          <w:b/>
        </w:rPr>
      </w:pPr>
      <w:r w:rsidRPr="00E15009">
        <w:rPr>
          <w:b/>
        </w:rPr>
        <w:t xml:space="preserve">Fagrådets rolle i forhold til EU’s rammedirektiv for vann </w:t>
      </w:r>
    </w:p>
    <w:p w14:paraId="20333E23" w14:textId="746E0545" w:rsidR="001D1E14" w:rsidRPr="00E15009" w:rsidRDefault="001D1E14" w:rsidP="001D1E14">
      <w:r w:rsidRPr="00E15009">
        <w:t>Ny forskrift om vannforvaltning trådte i kraft 1.1.2007 (vannforvaltningsforskriften) for å implementere EU’s rammedirektiv. Indre Oslofjord tilhører nå vannregion Innlandet og Viken.  Fylkeskommunen er nå Viken etter sammenslåing av fylkene Østfold, Akershus og Buskerud.</w:t>
      </w:r>
    </w:p>
    <w:p w14:paraId="68E393C3" w14:textId="77777777" w:rsidR="001D1E14" w:rsidRPr="00E15009" w:rsidRDefault="001D1E14" w:rsidP="001D1E14">
      <w:r w:rsidRPr="00E15009">
        <w:lastRenderedPageBreak/>
        <w:t xml:space="preserve">Indre Oslofjord består av vannområdene Bunnefjorden med Årungen- og Gjersjøvassdraget (PURA), Oslo og Indre Oslofjord Vest. Dette betinger tett samarbeid vannområdene samt Fylkeskommunen og Fylkesmannen.   </w:t>
      </w:r>
    </w:p>
    <w:p w14:paraId="7DA891E1" w14:textId="77777777" w:rsidR="001D1E14" w:rsidRPr="00E15009" w:rsidRDefault="001D1E14" w:rsidP="001D1E14"/>
    <w:p w14:paraId="46F1501C" w14:textId="77777777" w:rsidR="001D1E14" w:rsidRPr="00E15009" w:rsidRDefault="001D1E14" w:rsidP="001D1E14">
      <w:r w:rsidRPr="00E15009">
        <w:t xml:space="preserve">Helhetlig vannforvaltning erstatter den til dels fragmenterte rollefordelingen vi har hatt til nå. Et viktig element er at hele vassdrag nå skal behandles som en enhet, uavhengig av kommune- og fylkesgrense. God kjemisk og økologisk vannkvalitet skal tilstrebes og nåes innen 2021. </w:t>
      </w:r>
    </w:p>
    <w:p w14:paraId="329B2740" w14:textId="77777777" w:rsidR="001D1E14" w:rsidRPr="00E15009" w:rsidRDefault="001D1E14" w:rsidP="001D1E14">
      <w:r w:rsidRPr="00E15009">
        <w:t xml:space="preserve">I desember 2019 la Regjeringen frem «Helhetlig plan for Oslofjorden» med mål om å fremme et aktivt friluftsliv og oppnå en god miljøtilstand i fjorden. I denne planen er det fokus på å begrense tilførslene til fjorden. </w:t>
      </w:r>
    </w:p>
    <w:p w14:paraId="053D9D5E" w14:textId="77777777" w:rsidR="001D1E14" w:rsidRPr="00E15009" w:rsidRDefault="001D1E14" w:rsidP="001D1E14">
      <w:r w:rsidRPr="00E15009">
        <w:t xml:space="preserve">Det er viktig at arbeidet som fagrådet gjør nå utfyller det som gjøres i henhold til EUs rammedirektiv, vannforvaltningsforskriften og Helhetlig plan for Oslofjorden. Fagrådets rolle er å koordinere overvåkningen i Indre Oslofjord og at denne overvåkningen nå tilpasses rammedirektivet og de aktuelle vannområdene. </w:t>
      </w:r>
    </w:p>
    <w:p w14:paraId="27CACDD5" w14:textId="77777777" w:rsidR="001D1E14" w:rsidRPr="00E15009" w:rsidRDefault="001D1E14" w:rsidP="001D1E14"/>
    <w:p w14:paraId="2A471E13" w14:textId="77777777" w:rsidR="001D1E14" w:rsidRPr="00E15009" w:rsidRDefault="001D1E14" w:rsidP="001D1E14">
      <w:pPr>
        <w:rPr>
          <w:b/>
        </w:rPr>
      </w:pPr>
      <w:r w:rsidRPr="00E15009">
        <w:rPr>
          <w:b/>
        </w:rPr>
        <w:t>Utfordringer – fokus</w:t>
      </w:r>
    </w:p>
    <w:p w14:paraId="05599380" w14:textId="77777777" w:rsidR="001D1E14" w:rsidRPr="00E15009" w:rsidRDefault="001D1E14" w:rsidP="001D1E14">
      <w:r w:rsidRPr="00E15009">
        <w:t>Arbeidet som nå gjøres i henhold til EU’s rammedirektiv gir spennende utfordringer også for fagrådet. Fagrådet har ved sitt arbeid sørget for omfattende overvåking og dokumentasjon av Indre Oslofjord både i forhold til lokal og ekstern påvirkning fra Ytre Oslofjord og Skagerak.</w:t>
      </w:r>
    </w:p>
    <w:p w14:paraId="3372CBB5" w14:textId="77777777" w:rsidR="001D1E14" w:rsidRPr="00E15009" w:rsidRDefault="001D1E14" w:rsidP="001D1E14">
      <w:r w:rsidRPr="00E15009">
        <w:t>Overvåking av vannforekomster i tråd med Vanndirektivet kan deles inn i tre kategorier:</w:t>
      </w:r>
    </w:p>
    <w:p w14:paraId="55FDB91E" w14:textId="77777777" w:rsidR="001D1E14" w:rsidRPr="00E15009" w:rsidRDefault="001D1E14" w:rsidP="00E26DB3">
      <w:pPr>
        <w:ind w:left="1416" w:hanging="708"/>
      </w:pPr>
      <w:r w:rsidRPr="00E15009">
        <w:t>•</w:t>
      </w:r>
      <w:r w:rsidRPr="00E15009">
        <w:tab/>
        <w:t>Basisovervåking; overvåking av langsiktige og naturlige menneske skapte endringer. Nasjonalt ansvar (statlig ansvar finansiering)</w:t>
      </w:r>
    </w:p>
    <w:p w14:paraId="01B38FFD" w14:textId="77777777" w:rsidR="001D1E14" w:rsidRPr="00E15009" w:rsidRDefault="001D1E14" w:rsidP="00E26DB3">
      <w:pPr>
        <w:ind w:left="1416" w:hanging="708"/>
      </w:pPr>
      <w:r w:rsidRPr="00E15009">
        <w:t>•</w:t>
      </w:r>
      <w:r w:rsidRPr="00E15009">
        <w:tab/>
        <w:t xml:space="preserve">Tiltaksovervåking; overvåking av problemområder for å måle utviklingen i tilstanden og om tiltakene virker etter hensikten. </w:t>
      </w:r>
    </w:p>
    <w:p w14:paraId="60A79973" w14:textId="77777777" w:rsidR="001D1E14" w:rsidRPr="00E15009" w:rsidRDefault="001D1E14" w:rsidP="00E26DB3">
      <w:pPr>
        <w:ind w:left="1416" w:hanging="708"/>
      </w:pPr>
      <w:r w:rsidRPr="00E15009">
        <w:t>•</w:t>
      </w:r>
      <w:r w:rsidRPr="00E15009">
        <w:tab/>
        <w:t>Problemkartlegging; overvåking ved usikre årsaker til problemer, eller ved uforutsette hendelser.</w:t>
      </w:r>
    </w:p>
    <w:p w14:paraId="18B6C7FE" w14:textId="77777777" w:rsidR="001D1E14" w:rsidRPr="00E15009" w:rsidRDefault="001D1E14" w:rsidP="001D1E14"/>
    <w:p w14:paraId="37232561" w14:textId="77777777" w:rsidR="001D1E14" w:rsidRPr="00E15009" w:rsidRDefault="001D1E14" w:rsidP="001D1E14">
      <w:pPr>
        <w:rPr>
          <w:i/>
        </w:rPr>
      </w:pPr>
      <w:r w:rsidRPr="00E15009">
        <w:rPr>
          <w:i/>
        </w:rPr>
        <w:t>Miljøovervåking i indre Oslofjord 2015-2018</w:t>
      </w:r>
    </w:p>
    <w:p w14:paraId="5A5DC65D" w14:textId="77777777" w:rsidR="001D1E14" w:rsidRPr="00E15009" w:rsidRDefault="001D1E14" w:rsidP="001D1E14">
      <w:r w:rsidRPr="00E15009">
        <w:t xml:space="preserve">Norconsult som hadde oppdraget med overvåking av fjorden i perioden 2015-2018 ble gitt i oppgave å utarbeide en forenklet og popularisert oppsummering basert på overvåkingen de 4 siste årene (2015-2018). Rapport forelå 06.12.19 og er lagt ut på hjemmesiden til Fagrådet. </w:t>
      </w:r>
    </w:p>
    <w:p w14:paraId="5A8FCC9A" w14:textId="77777777" w:rsidR="001D1E14" w:rsidRPr="00E15009" w:rsidRDefault="001D1E14" w:rsidP="001D1E14"/>
    <w:p w14:paraId="59A92296" w14:textId="77777777" w:rsidR="001D1E14" w:rsidRPr="00E15009" w:rsidRDefault="001D1E14" w:rsidP="001D1E14">
      <w:pPr>
        <w:rPr>
          <w:i/>
        </w:rPr>
      </w:pPr>
      <w:r w:rsidRPr="00E15009">
        <w:rPr>
          <w:i/>
        </w:rPr>
        <w:t>Videre modellering av fjorden</w:t>
      </w:r>
    </w:p>
    <w:p w14:paraId="48A0AAE2" w14:textId="77777777" w:rsidR="001D1E14" w:rsidRPr="00E15009" w:rsidRDefault="001D1E14" w:rsidP="001D1E14">
      <w:r w:rsidRPr="00E15009">
        <w:t xml:space="preserve">Utvalget har vært med på å kvalitetssikre videre arbeid med modellering jf. vedtak på tidligere årsmøtet i Fagrådet. NIVA er engasjert. Fokus i dette prosjektet er å få videre utviklet modellen som tidligere er brukt og å kvalitetssikre denne. Modellering gjøres i forhold til alle vannforekomstene som utgjør indre Oslofjord. Sennarier kjøres i forhold til renseanleggene/utslippstillatelser/-befolkningsutvikling, tilførselselver, påvirkning fra ytre fjord, klimaendringer samt vanndirektivets mål. </w:t>
      </w:r>
    </w:p>
    <w:p w14:paraId="56C88A80" w14:textId="77777777" w:rsidR="001D1E14" w:rsidRPr="00E15009" w:rsidRDefault="001D1E14" w:rsidP="001D1E14"/>
    <w:p w14:paraId="667627A4" w14:textId="77777777" w:rsidR="001D1E14" w:rsidRPr="00E15009" w:rsidRDefault="001D1E14" w:rsidP="001D1E14">
      <w:r w:rsidRPr="00E15009">
        <w:lastRenderedPageBreak/>
        <w:t xml:space="preserve">Mål er også at modellen blir tilgjengelig for videre bruk for andre ved videre utredninger. Sennarie som nå kjøres i modellen må være anvendelige for vannområdene sitt arbeide samt renseanleggene sin strategi og videre planlegging av tiltak. Rapport ble noe forsinket og forelå 30.04.20; NIVA (rapport L.NR. 7493-2020); Modellering av miljøtilstanden i indre Oslofjord sett i lys av utslippstillatelser og befolkningsutvikling og er lagt ut på hjemmesiden til Fagrådet.  </w:t>
      </w:r>
    </w:p>
    <w:p w14:paraId="5DDBA1EE" w14:textId="77777777" w:rsidR="001D1E14" w:rsidRPr="00E15009" w:rsidRDefault="001D1E14" w:rsidP="001D1E14"/>
    <w:p w14:paraId="4DE0221E" w14:textId="77777777" w:rsidR="001D1E14" w:rsidRPr="00E15009" w:rsidRDefault="001D1E14" w:rsidP="001D1E14">
      <w:pPr>
        <w:rPr>
          <w:i/>
        </w:rPr>
      </w:pPr>
      <w:r w:rsidRPr="00E15009">
        <w:rPr>
          <w:i/>
        </w:rPr>
        <w:t>Økologisk risiko av forurenset sediment – trinn 2 vurdering</w:t>
      </w:r>
    </w:p>
    <w:p w14:paraId="2A89C000" w14:textId="77777777" w:rsidR="00E26DB3" w:rsidRPr="00E15009" w:rsidRDefault="001D1E14" w:rsidP="001D1E14">
      <w:r w:rsidRPr="00E15009">
        <w:t xml:space="preserve">Fagrådet ser det som viktig at det nå for indre Oslofjord gjennomføres en videre risikovurdering av forurenset sediment etter veileder M-409. Søknad med forslag til prosjekt er sendt Miljødirektoretat (MD); seksjon for sediment og innvilget for gjennomføring i 2020. Prosjektet er utvidet da MD ønsket ytterligere et prøvepunkt fra Holtekilen ved Fornebu samt at Bærum kommune ønsket å få med Hunsund. Begge finansierer merkostnaden til dette. </w:t>
      </w:r>
    </w:p>
    <w:p w14:paraId="01979772" w14:textId="77777777" w:rsidR="00E26DB3" w:rsidRPr="00E15009" w:rsidRDefault="00E26DB3" w:rsidP="001D1E14"/>
    <w:p w14:paraId="2F99A2EB" w14:textId="77777777" w:rsidR="001D1E14" w:rsidRPr="00E15009" w:rsidRDefault="001D1E14" w:rsidP="001D1E14">
      <w:pPr>
        <w:rPr>
          <w:i/>
        </w:rPr>
      </w:pPr>
      <w:r w:rsidRPr="00E15009">
        <w:rPr>
          <w:i/>
        </w:rPr>
        <w:t>Dialog Bellona – Fagrådet om potensielle økosystemtjenester fra taredyrking i indre Oslofjord</w:t>
      </w:r>
    </w:p>
    <w:p w14:paraId="340BD52F" w14:textId="77777777" w:rsidR="001D1E14" w:rsidRPr="00E15009" w:rsidRDefault="001D1E14" w:rsidP="001D1E14">
      <w:r w:rsidRPr="00E15009">
        <w:t>Bellona er bekymret for terskelfjorden, Indre Oslofjord. De har tatt kontakt med ulike faggrupper for å se på muligheten til å teste ut ulike forbedringstiltak. Er det mulighet for å sette ut tare? På utvalgsmøte 02.12.19 var det en god dialog. Fagrådets; Utvalget sin anbefaling er å dyrke noe som trives bedre i fjorden enn tare, eventuelt å dyrke blåskjell på «rolige» steder. Miljøgifter i blåskjell har ført til kostholdsrestriksjoner. Solbergstranda er en miljøovervåkningsstasjon. Nye dyrkningsanlegg bør etableres på steder som ikke blir nedskummet. Mange ideer kom opp; ålegress i Bærumsbassenget, flytende øyer etc. Kan skolehagen/den flytende hage på Sørenga benyttes.</w:t>
      </w:r>
    </w:p>
    <w:p w14:paraId="44FE39D0" w14:textId="77777777" w:rsidR="000D226A" w:rsidRPr="00E15009" w:rsidRDefault="000D226A" w:rsidP="00131CAE"/>
    <w:p w14:paraId="67FCB890" w14:textId="77777777" w:rsidR="000D226A" w:rsidRPr="00E15009" w:rsidRDefault="000D226A" w:rsidP="00131CAE"/>
    <w:p w14:paraId="6541664B" w14:textId="77777777" w:rsidR="000D226A" w:rsidRPr="00E15009" w:rsidRDefault="000D226A" w:rsidP="00131CAE"/>
    <w:p w14:paraId="18FE405D" w14:textId="77777777" w:rsidR="000D226A" w:rsidRPr="00E15009" w:rsidRDefault="000D226A" w:rsidP="00131CAE"/>
    <w:p w14:paraId="6CF7DF96" w14:textId="77777777" w:rsidR="000D226A" w:rsidRPr="00E15009" w:rsidRDefault="000D226A" w:rsidP="00131CAE"/>
    <w:p w14:paraId="7C497958" w14:textId="77777777" w:rsidR="00ED5D4B" w:rsidRPr="00E15009" w:rsidRDefault="00ED5D4B">
      <w:r w:rsidRPr="00E15009">
        <w:br w:type="page"/>
      </w:r>
    </w:p>
    <w:p w14:paraId="29C12EEA" w14:textId="77777777" w:rsidR="000D226A" w:rsidRPr="00E15009" w:rsidRDefault="000D226A" w:rsidP="000D226A">
      <w:pPr>
        <w:pStyle w:val="Heading1"/>
      </w:pPr>
      <w:bookmarkStart w:id="4" w:name="_Toc43198300"/>
      <w:r w:rsidRPr="00E15009">
        <w:lastRenderedPageBreak/>
        <w:t>Overvåkning av Indre Oslofjord i 201</w:t>
      </w:r>
      <w:r w:rsidR="00464247" w:rsidRPr="00E15009">
        <w:t>9</w:t>
      </w:r>
      <w:bookmarkEnd w:id="4"/>
    </w:p>
    <w:p w14:paraId="344CCB18" w14:textId="326687DF" w:rsidR="001F350B" w:rsidRPr="00E15009" w:rsidRDefault="000069CD" w:rsidP="005B3D0D">
      <w:pPr>
        <w:spacing w:before="120" w:after="0" w:line="240" w:lineRule="auto"/>
        <w:rPr>
          <w:color w:val="0070C0"/>
        </w:rPr>
      </w:pPr>
      <w:bookmarkStart w:id="5" w:name="_Hlk33693654"/>
      <w:bookmarkStart w:id="6" w:name="bkmInnhold"/>
      <w:bookmarkEnd w:id="5"/>
      <w:bookmarkEnd w:id="6"/>
      <w:r w:rsidRPr="00E15009">
        <w:rPr>
          <w:color w:val="0070C0"/>
        </w:rPr>
        <w:t>Overvåkingen</w:t>
      </w:r>
      <w:r w:rsidR="009F1B55" w:rsidRPr="00E15009">
        <w:rPr>
          <w:color w:val="0070C0"/>
        </w:rPr>
        <w:t xml:space="preserve"> av indre Oslofjord </w:t>
      </w:r>
      <w:r w:rsidRPr="00E15009">
        <w:rPr>
          <w:color w:val="0070C0"/>
        </w:rPr>
        <w:t>er del av et pågående program, der undersøkelser av marinbiologi og hydrografi/hydrokjemi har vært gjennomfør</w:t>
      </w:r>
      <w:r w:rsidR="001F350B" w:rsidRPr="00E15009">
        <w:rPr>
          <w:color w:val="0070C0"/>
        </w:rPr>
        <w:t>t</w:t>
      </w:r>
      <w:r w:rsidRPr="00E15009">
        <w:rPr>
          <w:color w:val="0070C0"/>
        </w:rPr>
        <w:t xml:space="preserve"> siden 1970-tallet.</w:t>
      </w:r>
      <w:r w:rsidR="001F350B" w:rsidRPr="00E15009">
        <w:rPr>
          <w:color w:val="0070C0"/>
        </w:rPr>
        <w:t xml:space="preserve"> Sjøområdet som omfattes av programmet gjelder hele </w:t>
      </w:r>
      <w:r w:rsidR="009F1B55" w:rsidRPr="00E15009">
        <w:rPr>
          <w:color w:val="0070C0"/>
        </w:rPr>
        <w:t>i</w:t>
      </w:r>
      <w:r w:rsidR="001F350B" w:rsidRPr="00E15009">
        <w:rPr>
          <w:color w:val="0070C0"/>
        </w:rPr>
        <w:t>ndre Oslofjord, avgrenset i sør ved Filtvedt-Brenntangen i Drøbaksundet</w:t>
      </w:r>
      <w:r w:rsidR="009F1B55" w:rsidRPr="00E15009">
        <w:rPr>
          <w:color w:val="0070C0"/>
        </w:rPr>
        <w:t xml:space="preserve">. </w:t>
      </w:r>
      <w:r w:rsidR="001F63F3" w:rsidRPr="00E15009">
        <w:rPr>
          <w:color w:val="0070C0"/>
        </w:rPr>
        <w:t xml:space="preserve">I 2019 har NIVA hatt ansvar for gjennomføring av overvåkningsprogrammet. </w:t>
      </w:r>
      <w:r w:rsidR="009C0C85" w:rsidRPr="00E15009">
        <w:rPr>
          <w:color w:val="0070C0"/>
        </w:rPr>
        <w:t>Niva</w:t>
      </w:r>
      <w:r w:rsidR="002D7CE2" w:rsidRPr="00E15009">
        <w:rPr>
          <w:color w:val="0070C0"/>
        </w:rPr>
        <w:t xml:space="preserve"> har</w:t>
      </w:r>
      <w:r w:rsidR="009C0C85" w:rsidRPr="00E15009">
        <w:rPr>
          <w:color w:val="0070C0"/>
        </w:rPr>
        <w:t>,</w:t>
      </w:r>
      <w:r w:rsidR="002D7CE2" w:rsidRPr="00E15009">
        <w:rPr>
          <w:color w:val="0070C0"/>
        </w:rPr>
        <w:t xml:space="preserve"> etter anbudsrunde i 2018</w:t>
      </w:r>
      <w:r w:rsidR="009C0C85" w:rsidRPr="00E15009">
        <w:rPr>
          <w:color w:val="0070C0"/>
        </w:rPr>
        <w:t>, hatt</w:t>
      </w:r>
      <w:r w:rsidR="002D7CE2" w:rsidRPr="00E15009">
        <w:rPr>
          <w:color w:val="0070C0"/>
        </w:rPr>
        <w:t xml:space="preserve"> ansvar for gjennomføring av program</w:t>
      </w:r>
      <w:r w:rsidR="009F1B55" w:rsidRPr="00E15009">
        <w:rPr>
          <w:color w:val="0070C0"/>
        </w:rPr>
        <w:t>met</w:t>
      </w:r>
      <w:r w:rsidR="002D7CE2" w:rsidRPr="00E15009">
        <w:rPr>
          <w:color w:val="0070C0"/>
        </w:rPr>
        <w:t xml:space="preserve"> 2019-2020</w:t>
      </w:r>
      <w:r w:rsidR="009C0C85" w:rsidRPr="00E15009">
        <w:rPr>
          <w:color w:val="0070C0"/>
        </w:rPr>
        <w:t>,</w:t>
      </w:r>
      <w:r w:rsidR="002D7CE2" w:rsidRPr="00E15009">
        <w:rPr>
          <w:color w:val="0070C0"/>
        </w:rPr>
        <w:t xml:space="preserve"> med mulighet for opsjon/forlengelse ytterligere 1 + 1 år</w:t>
      </w:r>
      <w:r w:rsidR="00BD7B2C" w:rsidRPr="00E15009">
        <w:rPr>
          <w:color w:val="0070C0"/>
        </w:rPr>
        <w:t>. Følgende er Nivas forkortete beretning. Full rapport</w:t>
      </w:r>
      <w:r w:rsidR="009F1B55" w:rsidRPr="00E15009">
        <w:rPr>
          <w:color w:val="0070C0"/>
        </w:rPr>
        <w:t>,</w:t>
      </w:r>
      <w:r w:rsidR="00BD7B2C" w:rsidRPr="00E15009">
        <w:rPr>
          <w:color w:val="0070C0"/>
        </w:rPr>
        <w:t xml:space="preserve"> </w:t>
      </w:r>
      <w:r w:rsidR="009F1B55" w:rsidRPr="00E15009">
        <w:rPr>
          <w:color w:val="0070C0"/>
        </w:rPr>
        <w:t xml:space="preserve">«Undersøkelse av hydrografiske og biologiske forhold i Indre Oslofjord Årsrapport 2019», ligger </w:t>
      </w:r>
      <w:r w:rsidR="00BD7B2C" w:rsidRPr="00E15009">
        <w:rPr>
          <w:color w:val="0070C0"/>
        </w:rPr>
        <w:t>på</w:t>
      </w:r>
      <w:r w:rsidR="001F63F3" w:rsidRPr="00E15009">
        <w:rPr>
          <w:color w:val="0070C0"/>
        </w:rPr>
        <w:t xml:space="preserve"> </w:t>
      </w:r>
      <w:hyperlink r:id="rId13" w:history="1">
        <w:r w:rsidR="001F63F3" w:rsidRPr="00E15009">
          <w:rPr>
            <w:rStyle w:val="Hyperlink"/>
          </w:rPr>
          <w:t>https://www.niva.no/rapporter</w:t>
        </w:r>
      </w:hyperlink>
      <w:r w:rsidR="001F63F3" w:rsidRPr="00E15009">
        <w:rPr>
          <w:color w:val="0070C0"/>
        </w:rPr>
        <w:t>.</w:t>
      </w:r>
    </w:p>
    <w:p w14:paraId="1788035A" w14:textId="77777777" w:rsidR="000069CD" w:rsidRPr="00E15009" w:rsidRDefault="000069CD" w:rsidP="00464247"/>
    <w:p w14:paraId="4E84DE14" w14:textId="77777777" w:rsidR="00464247" w:rsidRPr="00E15009" w:rsidRDefault="00464247" w:rsidP="00464247">
      <w:pPr>
        <w:pStyle w:val="Heading2"/>
        <w:rPr>
          <w:rFonts w:eastAsia="Times New Roman"/>
          <w:lang w:eastAsia="nb-NO"/>
        </w:rPr>
      </w:pPr>
      <w:bookmarkStart w:id="7" w:name="_Toc34319298"/>
      <w:bookmarkStart w:id="8" w:name="_Toc43198301"/>
      <w:r w:rsidRPr="00E15009">
        <w:rPr>
          <w:rFonts w:eastAsia="Times New Roman"/>
          <w:lang w:eastAsia="nb-NO"/>
        </w:rPr>
        <w:t>En fjord i endring</w:t>
      </w:r>
      <w:bookmarkEnd w:id="7"/>
      <w:bookmarkEnd w:id="8"/>
    </w:p>
    <w:p w14:paraId="5A4879B5" w14:textId="65825CA9"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Fjorden endres. Hvis vi ser på Oslofjordens historie siden 1930 så har det vært en enorm utvikling. Befolkningsutviklingen er en viktig forklarende faktor når en skal se på hvordan tilførselen til fjorden og hvordan vannkvaliteten har endret seg. Befolkningen har økt fra 340</w:t>
      </w:r>
      <w:r w:rsidR="003C3467"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100 i 1930, til 681</w:t>
      </w:r>
      <w:r w:rsidR="003C3467"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071 i 2019. Det var en befolkningsnedgang fra 1969, da det bodde 488</w:t>
      </w:r>
      <w:r w:rsidR="003C3467"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329 personer i Oslo, til 1984 hvor det var 447</w:t>
      </w:r>
      <w:r w:rsidR="003C3467"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257 innbyggere. Rundt 1995 var befolkningen i Oslo igjen oppe på rundt 480</w:t>
      </w:r>
      <w:r w:rsidR="003C3467"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000. Befolkningen økte med i snitt 4</w:t>
      </w:r>
      <w:r w:rsidR="003C3467"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645 personer per år i perioden 1995-2005. I perioden 2009-2019 har befolkningen i snitt økt med 10</w:t>
      </w:r>
      <w:r w:rsidR="003C3467"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962 personer per år, med den høyeste veksten i 2009 og noe lavere vekst i de siste par årene.</w:t>
      </w:r>
    </w:p>
    <w:p w14:paraId="297209CB" w14:textId="77777777" w:rsidR="00464247" w:rsidRPr="00E15009" w:rsidRDefault="00464247" w:rsidP="00464247">
      <w:pPr>
        <w:spacing w:after="0" w:line="240" w:lineRule="auto"/>
        <w:rPr>
          <w:rFonts w:ascii="Calibri" w:eastAsia="Times New Roman" w:hAnsi="Calibri" w:cs="Times New Roman"/>
          <w:szCs w:val="20"/>
          <w:lang w:eastAsia="nb-NO"/>
        </w:rPr>
      </w:pPr>
    </w:p>
    <w:p w14:paraId="16EE7FF3"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Rensegraden har også endret seg mye de siste 20-30 årene. I 1995 var det gjennomført en rekke tiltak for å redusere mengden fosfor i utløpene fra renseanleggene. På grunn av befolkningsøkningen siden den gang har det faktisk vært en liten økning i utslipp av fosfor. Rensegraden for nitrogen var derimot mye lavere i 1995 enn for fosfor, og det har vært en betraktelig nedgang i tilførsel av nitrogen til fjorden i de siste 20 årene i takt med at nitrogenrensing har blitt innført. Men fra 2003 var det på grunn av befolkningsveksten igjen en økning i tilførsel av nitrogen (se Figur 1).</w:t>
      </w:r>
    </w:p>
    <w:p w14:paraId="56AF4087" w14:textId="77777777" w:rsidR="00464247" w:rsidRPr="00E15009" w:rsidRDefault="00464247" w:rsidP="00464247">
      <w:pPr>
        <w:spacing w:after="0" w:line="240" w:lineRule="auto"/>
        <w:rPr>
          <w:rFonts w:ascii="Calibri" w:eastAsia="Times New Roman" w:hAnsi="Calibri" w:cs="Times New Roman"/>
          <w:szCs w:val="20"/>
          <w:lang w:eastAsia="nb-NO"/>
        </w:rPr>
      </w:pPr>
    </w:p>
    <w:p w14:paraId="1C4B5E2D" w14:textId="77777777" w:rsidR="00464247" w:rsidRPr="00E15009" w:rsidRDefault="00464247" w:rsidP="00464247">
      <w:pPr>
        <w:spacing w:after="0" w:line="240" w:lineRule="auto"/>
        <w:jc w:val="center"/>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drawing>
          <wp:inline distT="0" distB="0" distL="0" distR="0" wp14:anchorId="1E3725D6" wp14:editId="44B3341F">
            <wp:extent cx="5422900" cy="3002280"/>
            <wp:effectExtent l="0" t="0" r="6350" b="7620"/>
            <wp:docPr id="14" name="Chart 14">
              <a:extLst xmlns:a="http://schemas.openxmlformats.org/drawingml/2006/main">
                <a:ext uri="{FF2B5EF4-FFF2-40B4-BE49-F238E27FC236}">
                  <a16:creationId xmlns:a16="http://schemas.microsoft.com/office/drawing/2014/main" id="{2C95DA1C-B0B4-44D4-81AA-26D475F9DF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268A3BD" w14:textId="77777777" w:rsidR="00464247" w:rsidRPr="00E15009" w:rsidRDefault="00464247" w:rsidP="00464247">
      <w:pPr>
        <w:spacing w:after="0" w:line="240" w:lineRule="auto"/>
        <w:rPr>
          <w:rFonts w:ascii="Calibri" w:eastAsia="Times New Roman" w:hAnsi="Calibri" w:cs="Times New Roman"/>
          <w:szCs w:val="20"/>
          <w:lang w:eastAsia="nb-NO"/>
        </w:rPr>
      </w:pPr>
    </w:p>
    <w:p w14:paraId="535E56C3" w14:textId="77777777" w:rsidR="00464247" w:rsidRPr="00E15009" w:rsidRDefault="00AD1D59" w:rsidP="00464247">
      <w:pPr>
        <w:spacing w:after="0" w:line="240" w:lineRule="auto"/>
        <w:ind w:left="851" w:hanging="851"/>
        <w:jc w:val="both"/>
        <w:rPr>
          <w:rFonts w:ascii="Calibri" w:eastAsia="Times New Roman" w:hAnsi="Calibri" w:cs="Times New Roman"/>
          <w:szCs w:val="20"/>
          <w:lang w:eastAsia="nb-NO"/>
        </w:rPr>
      </w:pPr>
      <w:bookmarkStart w:id="9" w:name="_Ref25658258"/>
      <w:r w:rsidRPr="00E15009">
        <w:rPr>
          <w:rFonts w:ascii="Calibri" w:eastAsia="Times New Roman" w:hAnsi="Calibri" w:cs="Times New Roman"/>
          <w:b/>
          <w:bCs/>
          <w:szCs w:val="20"/>
          <w:lang w:eastAsia="nb-NO"/>
        </w:rPr>
        <w:t>Figur 1</w:t>
      </w:r>
      <w:r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Tilførsel til indre Oslofjord.</w:t>
      </w:r>
      <w:bookmarkEnd w:id="9"/>
      <w:r w:rsidR="00464247" w:rsidRPr="00E15009">
        <w:rPr>
          <w:rFonts w:ascii="Calibri" w:eastAsia="Times New Roman" w:hAnsi="Calibri" w:cs="Times New Roman"/>
          <w:szCs w:val="20"/>
          <w:lang w:eastAsia="nb-NO"/>
        </w:rPr>
        <w:t xml:space="preserve"> Data fra 1985 og 1990 til 2013 er hentet fra Berge et al. (2015). Data fra 1920-1980 er hentet fra Bergestøl et al. (1981). </w:t>
      </w:r>
    </w:p>
    <w:p w14:paraId="65334D28" w14:textId="77777777" w:rsidR="00464247" w:rsidRPr="00E15009" w:rsidRDefault="00464247" w:rsidP="00464247">
      <w:pPr>
        <w:spacing w:after="0" w:line="240" w:lineRule="auto"/>
        <w:rPr>
          <w:rFonts w:ascii="Calibri" w:eastAsia="Times New Roman" w:hAnsi="Calibri" w:cs="Times New Roman"/>
          <w:szCs w:val="20"/>
          <w:lang w:eastAsia="nb-NO"/>
        </w:rPr>
      </w:pPr>
    </w:p>
    <w:p w14:paraId="7C23DAF5"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Samtidig som befolkningen endres, så har det de 35 siste årene blitt betydelig varmere i vannet. Basert på temperaturmålinger i overflaten ved Biologisk stasjon i Drøbak, så var det et temperaturminimum i midten av 80-årene, men siden har temperaturen økt ca. 0,6° i overflatelaget (</w:t>
      </w:r>
      <w:r w:rsidR="000F2639" w:rsidRPr="00E15009">
        <w:rPr>
          <w:rFonts w:ascii="Calibri" w:eastAsia="Times New Roman" w:hAnsi="Calibri" w:cs="Times New Roman"/>
          <w:szCs w:val="20"/>
          <w:lang w:eastAsia="nb-NO"/>
        </w:rPr>
        <w:t>Figur 2</w:t>
      </w:r>
      <w:r w:rsidRPr="00E15009">
        <w:rPr>
          <w:rFonts w:ascii="Calibri" w:eastAsia="Times New Roman" w:hAnsi="Calibri" w:cs="Times New Roman"/>
          <w:szCs w:val="20"/>
          <w:lang w:eastAsia="nb-NO"/>
        </w:rPr>
        <w:t xml:space="preserve">). Det er spesielt temperaturen på </w:t>
      </w:r>
      <w:r w:rsidRPr="00E15009">
        <w:rPr>
          <w:rFonts w:ascii="Calibri" w:eastAsia="Times New Roman" w:hAnsi="Calibri" w:cs="Times New Roman"/>
          <w:szCs w:val="20"/>
          <w:lang w:eastAsia="nb-NO"/>
        </w:rPr>
        <w:lastRenderedPageBreak/>
        <w:t xml:space="preserve">våren og om høsten som har økt, mens de høyeste og laveste verdiene er lite endret. Dette betyr at den varme perioden har blitt lengre. Dataene tyder på at det var en temperaturnedgang i tiden før midten av 80-tallet.  </w:t>
      </w:r>
    </w:p>
    <w:p w14:paraId="0693EAA2"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739D059E" w14:textId="77777777" w:rsidR="00464247" w:rsidRPr="00E15009" w:rsidRDefault="00464247" w:rsidP="00464247">
      <w:pPr>
        <w:spacing w:after="0" w:line="240" w:lineRule="auto"/>
        <w:jc w:val="center"/>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drawing>
          <wp:inline distT="0" distB="0" distL="0" distR="0" wp14:anchorId="29E357A3" wp14:editId="38AD6B32">
            <wp:extent cx="4789805" cy="41039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3281" cy="4141211"/>
                    </a:xfrm>
                    <a:prstGeom prst="rect">
                      <a:avLst/>
                    </a:prstGeom>
                    <a:noFill/>
                    <a:ln>
                      <a:noFill/>
                    </a:ln>
                  </pic:spPr>
                </pic:pic>
              </a:graphicData>
            </a:graphic>
          </wp:inline>
        </w:drawing>
      </w:r>
    </w:p>
    <w:p w14:paraId="69ED6426" w14:textId="77777777" w:rsidR="00464247" w:rsidRPr="00E15009" w:rsidRDefault="00B947C0" w:rsidP="00464247">
      <w:pPr>
        <w:spacing w:after="0" w:line="240" w:lineRule="auto"/>
        <w:ind w:left="851" w:hanging="851"/>
        <w:jc w:val="both"/>
        <w:rPr>
          <w:rFonts w:ascii="Calibri" w:eastAsia="Times New Roman" w:hAnsi="Calibri" w:cs="Times New Roman"/>
          <w:szCs w:val="20"/>
          <w:lang w:eastAsia="nb-NO"/>
        </w:rPr>
      </w:pPr>
      <w:bookmarkStart w:id="10" w:name="_Ref34319106"/>
      <w:r w:rsidRPr="00E15009">
        <w:rPr>
          <w:rFonts w:ascii="Calibri" w:eastAsia="Times New Roman" w:hAnsi="Calibri" w:cs="Times New Roman"/>
          <w:b/>
          <w:bCs/>
          <w:szCs w:val="20"/>
          <w:lang w:eastAsia="nb-NO"/>
        </w:rPr>
        <w:t>Figur 2.</w:t>
      </w:r>
      <w:r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Trendanalyse av temperaturmålinger utenfor biologisk stasjon i Drøbak. Data er midlet over 14 dager i analysen. De svarte linjene langs x-aksen i figuren viser hvor det fins data. Bestyrer Finn Walvig sørget for at det ble tatt målinger 1967-1993. I overvåkningsprogrammet er det logget temperatur fra 2008.</w:t>
      </w:r>
      <w:bookmarkEnd w:id="10"/>
    </w:p>
    <w:p w14:paraId="5327F96B" w14:textId="77777777" w:rsidR="00464247" w:rsidRPr="00E15009" w:rsidRDefault="00464247" w:rsidP="00464247">
      <w:pPr>
        <w:spacing w:after="0" w:line="240" w:lineRule="auto"/>
        <w:rPr>
          <w:rFonts w:ascii="Calibri" w:eastAsia="Times New Roman" w:hAnsi="Calibri" w:cs="Times New Roman"/>
          <w:szCs w:val="20"/>
          <w:lang w:eastAsia="nb-NO"/>
        </w:rPr>
      </w:pPr>
    </w:p>
    <w:p w14:paraId="3F986220" w14:textId="434C3251"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I de to-tre siste årene har det kommet meldinger fra publikum om at det er mindre blåskjell i indre Oslofjord. Det rapporteres også om unaturlig høy dødelighet av blåskjell fra Frankrike, Nederland og Skottland (Syversen, 2018). Hva som er årsaken til endringene er ikke kjent, men temperaturendringer spiller nok en rolle. I Frankrike er det funnet bakterier som formerer seg når det blir varmt i vannet, og disse kan produsere giftstoffer som dreper skjellene. Om samme mekaniske spiller inn i indre Oslofjord er ikke kjent. Ved Steilene ble det ved et tilfelle sommeren 2019 bare funnet noen blåskjell som var 6-8 cm lange, som tyder på at de er relativt gamle. Ved Paddehavet ble det på samme tid derimot kun funnet tett i tett med bitte små blåskjell (1-4 mm). Det ser altså ut til at det er skjellene som er fra ett til et par år som mangler, selv om det per dags dato ikke foretas noen systematisk kartlegging av forekomsten av blåskjell i indre Oslofjord for å dokumentere dette. Basert på feltundersøkelser fra november 1988 ble det beregnet at det var omtrent 31000 tonn (rundvekt, ± 50%) med blåskjell i strandsonen i indre Oslofjord. I forbindelse med et modelleringsprosjekt har det blitt funnet at blåskjellene har stor betydning for vannkvaliteten i overflatevannet, siden de renser vannet ved at de filtrere det for partikler. Modellresultatene tyder på at hvis alle blåskjell i fjorden plutselig skulle forsvinne, så kan vannkvaliteten i overflatelaget bli en tilstandsklasse dårligere. Med andre ord så kan det vise seg nærmest umulig å oppnå god vannkvalitet i fjorden om blåskjellene forsvinner.   </w:t>
      </w:r>
    </w:p>
    <w:p w14:paraId="53F940D0"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1C384794" w14:textId="502E9FC3"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Enkelte ganger slås det opp i media at det er store mengder Brennmaneter på enkelte steder i fjorden, men det fins svært lite dokumentasjon på om det har vært endringer i mengde maneter.</w:t>
      </w:r>
      <w:r w:rsidR="00BD7B2C"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 xml:space="preserve">Ved Havforskningsinstituttets forskningsstasjon ved Flødevigen fins en av de få dataseriene vi har, hvor mengde </w:t>
      </w:r>
      <w:r w:rsidR="009F1B55" w:rsidRPr="00E15009">
        <w:rPr>
          <w:rFonts w:ascii="Calibri" w:eastAsia="Times New Roman" w:hAnsi="Calibri" w:cs="Times New Roman"/>
          <w:szCs w:val="20"/>
          <w:lang w:eastAsia="nb-NO"/>
        </w:rPr>
        <w:lastRenderedPageBreak/>
        <w:t>b</w:t>
      </w:r>
      <w:r w:rsidRPr="00E15009">
        <w:rPr>
          <w:rFonts w:ascii="Calibri" w:eastAsia="Times New Roman" w:hAnsi="Calibri" w:cs="Times New Roman"/>
          <w:szCs w:val="20"/>
          <w:lang w:eastAsia="nb-NO"/>
        </w:rPr>
        <w:t>rennmanetarter (</w:t>
      </w:r>
      <w:r w:rsidRPr="00E15009">
        <w:rPr>
          <w:rFonts w:ascii="Calibri" w:eastAsia="Times New Roman" w:hAnsi="Calibri" w:cs="Times New Roman"/>
          <w:i/>
          <w:iCs/>
          <w:szCs w:val="20"/>
          <w:lang w:eastAsia="nb-NO"/>
        </w:rPr>
        <w:t xml:space="preserve">Cyanea </w:t>
      </w:r>
      <w:r w:rsidRPr="00E15009">
        <w:rPr>
          <w:rFonts w:ascii="Calibri" w:eastAsia="Times New Roman" w:hAnsi="Calibri" w:cs="Times New Roman"/>
          <w:szCs w:val="20"/>
          <w:lang w:eastAsia="nb-NO"/>
        </w:rPr>
        <w:t xml:space="preserve">spp.) og </w:t>
      </w:r>
      <w:r w:rsidR="009F1B55" w:rsidRPr="00E15009">
        <w:rPr>
          <w:rFonts w:ascii="Calibri" w:eastAsia="Times New Roman" w:hAnsi="Calibri" w:cs="Times New Roman"/>
          <w:szCs w:val="20"/>
          <w:lang w:eastAsia="nb-NO"/>
        </w:rPr>
        <w:t>g</w:t>
      </w:r>
      <w:r w:rsidRPr="00E15009">
        <w:rPr>
          <w:rFonts w:ascii="Calibri" w:eastAsia="Times New Roman" w:hAnsi="Calibri" w:cs="Times New Roman"/>
          <w:szCs w:val="20"/>
          <w:lang w:eastAsia="nb-NO"/>
        </w:rPr>
        <w:t>lassmaneter (</w:t>
      </w:r>
      <w:r w:rsidRPr="00E15009">
        <w:rPr>
          <w:rFonts w:ascii="Calibri" w:eastAsia="Times New Roman" w:hAnsi="Calibri" w:cs="Times New Roman"/>
          <w:i/>
          <w:iCs/>
          <w:szCs w:val="20"/>
          <w:lang w:eastAsia="nb-NO"/>
        </w:rPr>
        <w:t>Aurelia aurita</w:t>
      </w:r>
      <w:r w:rsidRPr="00E15009">
        <w:rPr>
          <w:rFonts w:ascii="Calibri" w:eastAsia="Times New Roman" w:hAnsi="Calibri" w:cs="Times New Roman"/>
          <w:szCs w:val="20"/>
          <w:lang w:eastAsia="nb-NO"/>
        </w:rPr>
        <w:t>)</w:t>
      </w:r>
      <w:r w:rsidRPr="00E15009">
        <w:rPr>
          <w:rFonts w:ascii="Calibri" w:eastAsia="Times New Roman" w:hAnsi="Calibri" w:cs="Times New Roman"/>
          <w:i/>
          <w:iCs/>
          <w:szCs w:val="20"/>
          <w:lang w:eastAsia="nb-NO"/>
        </w:rPr>
        <w:t xml:space="preserve"> </w:t>
      </w:r>
      <w:r w:rsidRPr="00E15009">
        <w:rPr>
          <w:rFonts w:ascii="Calibri" w:eastAsia="Times New Roman" w:hAnsi="Calibri" w:cs="Times New Roman"/>
          <w:szCs w:val="20"/>
          <w:lang w:eastAsia="nb-NO"/>
        </w:rPr>
        <w:t>i overflaten utenfor brygga har blitt telt siden 1992 (Hosia et al. 2014). Disse dataene viser at det er stor forskjell fra år til år når det gjelder mengde Brennmaneter, men det er ingen trend i perioden fra 1992-2011. Det som derimot vises tydelig, er at det har vært en kraftig nedgang i mengden Glassmaneter. Siden 2005 har det nesten ikke vært observert individer av denne arten, som tidligere kunne være svært tallrik. Det er ikke kjent hva som kan være årsaken til denne nedgangen, men manetene har en komplisert livssyklus hvor det er flere faser som kan påvirkes av miljøendringer. Det er for eksempel ikke kjent om det har vært noen endring over tid av forekomst av det bunnlevende polyppstadiet. Polypper av glassmaneter er vist i</w:t>
      </w:r>
      <w:r w:rsidR="000603B7" w:rsidRPr="00E15009">
        <w:rPr>
          <w:rFonts w:ascii="Calibri" w:eastAsia="Times New Roman" w:hAnsi="Calibri" w:cs="Times New Roman"/>
          <w:szCs w:val="20"/>
          <w:lang w:eastAsia="nb-NO"/>
        </w:rPr>
        <w:t xml:space="preserve"> Figur 2</w:t>
      </w:r>
      <w:r w:rsidRPr="00E15009">
        <w:rPr>
          <w:rFonts w:ascii="Calibri" w:eastAsia="Times New Roman" w:hAnsi="Calibri" w:cs="Times New Roman"/>
          <w:szCs w:val="20"/>
          <w:lang w:eastAsia="nb-NO"/>
        </w:rPr>
        <w:t>.</w:t>
      </w:r>
    </w:p>
    <w:p w14:paraId="361EAE57"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52131493" w14:textId="77777777" w:rsidR="00464247" w:rsidRPr="00E15009" w:rsidRDefault="00464247" w:rsidP="00464247">
      <w:pPr>
        <w:spacing w:after="0" w:line="240" w:lineRule="auto"/>
        <w:jc w:val="center"/>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drawing>
          <wp:inline distT="0" distB="0" distL="0" distR="0" wp14:anchorId="23D84505" wp14:editId="3ADC8C16">
            <wp:extent cx="3477491" cy="3353300"/>
            <wp:effectExtent l="0" t="0" r="889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3679729" cy="3548315"/>
                    </a:xfrm>
                    <a:prstGeom prst="rect">
                      <a:avLst/>
                    </a:prstGeom>
                    <a:noFill/>
                    <a:ln>
                      <a:noFill/>
                    </a:ln>
                  </pic:spPr>
                </pic:pic>
              </a:graphicData>
            </a:graphic>
          </wp:inline>
        </w:drawing>
      </w:r>
    </w:p>
    <w:p w14:paraId="4109247E" w14:textId="77777777" w:rsidR="00464247" w:rsidRPr="00E15009" w:rsidRDefault="00464247" w:rsidP="00464247">
      <w:pPr>
        <w:spacing w:after="0" w:line="240" w:lineRule="auto"/>
        <w:jc w:val="center"/>
        <w:rPr>
          <w:rFonts w:ascii="Calibri" w:eastAsia="Times New Roman" w:hAnsi="Calibri" w:cs="Times New Roman"/>
          <w:szCs w:val="20"/>
          <w:lang w:eastAsia="nb-NO"/>
        </w:rPr>
      </w:pPr>
    </w:p>
    <w:p w14:paraId="16C9CE7E" w14:textId="77777777" w:rsidR="00464247" w:rsidRPr="00E15009" w:rsidRDefault="00D817C5" w:rsidP="00464247">
      <w:pPr>
        <w:spacing w:after="0" w:line="240" w:lineRule="auto"/>
        <w:ind w:left="851" w:hanging="851"/>
        <w:jc w:val="both"/>
        <w:rPr>
          <w:rFonts w:ascii="Calibri" w:eastAsia="Times New Roman" w:hAnsi="Calibri" w:cs="Times New Roman"/>
          <w:szCs w:val="20"/>
          <w:lang w:eastAsia="nb-NO"/>
        </w:rPr>
      </w:pPr>
      <w:bookmarkStart w:id="11" w:name="_Ref32909677"/>
      <w:r w:rsidRPr="00E15009">
        <w:rPr>
          <w:rFonts w:ascii="Calibri" w:eastAsia="Times New Roman" w:hAnsi="Calibri" w:cs="Times New Roman"/>
          <w:b/>
          <w:bCs/>
          <w:szCs w:val="20"/>
          <w:lang w:eastAsia="nb-NO"/>
        </w:rPr>
        <w:t>Figur 3</w:t>
      </w:r>
      <w:r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Når glassmanetens larve slår seg ned på bunnen, omdanner den seg til en liten polypp som etter hvert blir delt inn i flere avdelinger. Til slutt ser den ut som en omvendt stabel med tallerkener. Den nederste «tallerkenen» river seg så løs og svømmer av sted som en selvstendig liten manet. Foto: Per Hafslund hentet fra Beyer (1971).</w:t>
      </w:r>
      <w:bookmarkEnd w:id="11"/>
      <w:r w:rsidR="00464247" w:rsidRPr="00E15009">
        <w:rPr>
          <w:rFonts w:ascii="Calibri" w:eastAsia="Times New Roman" w:hAnsi="Calibri" w:cs="Times New Roman"/>
          <w:szCs w:val="20"/>
          <w:lang w:eastAsia="nb-NO"/>
        </w:rPr>
        <w:t xml:space="preserve"> </w:t>
      </w:r>
    </w:p>
    <w:p w14:paraId="57036DA5" w14:textId="77777777" w:rsidR="00464247" w:rsidRPr="00E15009" w:rsidRDefault="00464247" w:rsidP="00464247">
      <w:pPr>
        <w:spacing w:after="0" w:line="240" w:lineRule="auto"/>
        <w:rPr>
          <w:rFonts w:ascii="Calibri" w:eastAsia="Times New Roman" w:hAnsi="Calibri" w:cs="Times New Roman"/>
          <w:szCs w:val="20"/>
          <w:lang w:eastAsia="nb-NO"/>
        </w:rPr>
      </w:pPr>
    </w:p>
    <w:p w14:paraId="399243C9" w14:textId="7407EB28"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Stortinget har vedtatt at en helhetlig plan for Oslofjorden blant annet skal ha som mål å ivareta det biologiske mangfoldet i fjorden (Miljødirektoratet, 2019). I denne planen vises det til at bestandene av bunnlevende torskefisk har vært på et historisk lavt nivå de siste 20 årene. Arten </w:t>
      </w:r>
      <w:r w:rsidR="00BD7B2C" w:rsidRPr="00E15009">
        <w:rPr>
          <w:rFonts w:ascii="Calibri" w:eastAsia="Times New Roman" w:hAnsi="Calibri" w:cs="Times New Roman"/>
          <w:szCs w:val="20"/>
          <w:lang w:eastAsia="nb-NO"/>
        </w:rPr>
        <w:t>l</w:t>
      </w:r>
      <w:r w:rsidRPr="00E15009">
        <w:rPr>
          <w:rFonts w:ascii="Calibri" w:eastAsia="Times New Roman" w:hAnsi="Calibri" w:cs="Times New Roman"/>
          <w:szCs w:val="20"/>
          <w:lang w:eastAsia="nb-NO"/>
        </w:rPr>
        <w:t xml:space="preserve">yr forsvant allerede på 80-tallet, </w:t>
      </w:r>
      <w:r w:rsidR="00BD7B2C" w:rsidRPr="00E15009">
        <w:rPr>
          <w:rFonts w:ascii="Calibri" w:eastAsia="Times New Roman" w:hAnsi="Calibri" w:cs="Times New Roman"/>
          <w:szCs w:val="20"/>
          <w:lang w:eastAsia="nb-NO"/>
        </w:rPr>
        <w:t>h</w:t>
      </w:r>
      <w:r w:rsidRPr="00E15009">
        <w:rPr>
          <w:rFonts w:ascii="Calibri" w:eastAsia="Times New Roman" w:hAnsi="Calibri" w:cs="Times New Roman"/>
          <w:szCs w:val="20"/>
          <w:lang w:eastAsia="nb-NO"/>
        </w:rPr>
        <w:t xml:space="preserve">vitting på 90-tallet og </w:t>
      </w:r>
      <w:r w:rsidR="00BD7B2C" w:rsidRPr="00E15009">
        <w:rPr>
          <w:rFonts w:ascii="Calibri" w:eastAsia="Times New Roman" w:hAnsi="Calibri" w:cs="Times New Roman"/>
          <w:szCs w:val="20"/>
          <w:lang w:eastAsia="nb-NO"/>
        </w:rPr>
        <w:t>t</w:t>
      </w:r>
      <w:r w:rsidRPr="00E15009">
        <w:rPr>
          <w:rFonts w:ascii="Calibri" w:eastAsia="Times New Roman" w:hAnsi="Calibri" w:cs="Times New Roman"/>
          <w:szCs w:val="20"/>
          <w:lang w:eastAsia="nb-NO"/>
        </w:rPr>
        <w:t>orsk på starten av 2000-tallet. Det er heller ikke klarlagt hva som kan være årsaken til disse endringene, men tråling, temperaturendringer og endring i fenologien, dvs. tidssyklusen, til dyreplankton har vært årsaker som har vært trukket fram. Kanskje kan også lave oksygenforhold i forbindelse med dypvannsfornyelser være en faktor som spiller inn enkelte steder. I desember 2018 ble det observert til sammen over hundre kilo død torskefisk i indre Oslofjord vest for Nesodden. Årsaken til akkurat denne episoden kan ha vært det oksygenfattige vannet som tidligere hadde blitt løftet opp fra dypet i forbindelse med den fullstendige dypvannsfornyelsen som fant sted i løpet av vinteren 2018-2019.</w:t>
      </w:r>
    </w:p>
    <w:p w14:paraId="3B3F3EA0"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04525A58"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Kan den signifikante temperaturøkningen i vannet de siste 35 årene være den felles faktoren som kan forklare disse forsvinningsmysteriene? Årsakssammenhengene er helt klart sammensatte og kompliserte, men at menneskelige faktorer har spilt og fortsatt spiller en avgjørende rolle, er hevet over enhver tvil. Ambisjonen til overvåkningsprogrammet for indre Oslofjord, er å bidra til å kaste lys over noen av disse uløste spørsmålene.  </w:t>
      </w:r>
    </w:p>
    <w:p w14:paraId="666089C1" w14:textId="77777777" w:rsidR="00464247" w:rsidRPr="00E15009" w:rsidRDefault="00464247" w:rsidP="00464247">
      <w:pPr>
        <w:spacing w:after="0" w:line="240" w:lineRule="auto"/>
        <w:rPr>
          <w:rFonts w:ascii="Calibri" w:eastAsia="Times New Roman" w:hAnsi="Calibri" w:cs="Times New Roman"/>
          <w:szCs w:val="20"/>
          <w:lang w:eastAsia="nb-NO"/>
        </w:rPr>
      </w:pPr>
    </w:p>
    <w:p w14:paraId="20919C43" w14:textId="77777777" w:rsidR="00464247" w:rsidRPr="00E15009" w:rsidRDefault="00464247" w:rsidP="00464247">
      <w:pPr>
        <w:spacing w:after="0" w:line="240" w:lineRule="auto"/>
        <w:rPr>
          <w:rFonts w:ascii="Calibri" w:eastAsia="Times New Roman" w:hAnsi="Calibri" w:cs="Times New Roman"/>
          <w:szCs w:val="20"/>
          <w:lang w:eastAsia="nb-NO"/>
        </w:rPr>
      </w:pPr>
    </w:p>
    <w:p w14:paraId="0D248671" w14:textId="77777777" w:rsidR="00464247" w:rsidRPr="00E15009" w:rsidRDefault="00464247" w:rsidP="00464247">
      <w:pPr>
        <w:pStyle w:val="Heading2"/>
        <w:rPr>
          <w:rFonts w:eastAsia="Times New Roman"/>
          <w:lang w:eastAsia="nb-NO"/>
        </w:rPr>
      </w:pPr>
      <w:bookmarkStart w:id="12" w:name="_Toc34319299"/>
      <w:bookmarkStart w:id="13" w:name="_Toc43198302"/>
      <w:r w:rsidRPr="00E15009">
        <w:rPr>
          <w:rFonts w:eastAsia="Times New Roman"/>
          <w:lang w:eastAsia="nb-NO"/>
        </w:rPr>
        <w:lastRenderedPageBreak/>
        <w:t>Overvåkningsprogrammet i 2019</w:t>
      </w:r>
      <w:bookmarkEnd w:id="12"/>
      <w:bookmarkEnd w:id="13"/>
    </w:p>
    <w:p w14:paraId="4D465732"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Det kommunale samarbeidsorganet «Fagrådet for vann- og avløpsteknisk samarbeide i indre Oslofjord» finansierer miljøovervåkingen av indre Oslofjord. Prosjektet ledes av NIVA og gjennomføres i samarbeid med Universitetet i Oslo.</w:t>
      </w:r>
    </w:p>
    <w:p w14:paraId="1E8BF135" w14:textId="77777777" w:rsidR="00464247" w:rsidRPr="00E15009" w:rsidRDefault="00464247" w:rsidP="00464247">
      <w:pPr>
        <w:spacing w:after="0" w:line="240" w:lineRule="auto"/>
        <w:rPr>
          <w:rFonts w:ascii="Calibri" w:eastAsia="Times New Roman" w:hAnsi="Calibri" w:cs="Times New Roman"/>
          <w:szCs w:val="20"/>
          <w:lang w:eastAsia="nb-NO"/>
        </w:rPr>
      </w:pPr>
    </w:p>
    <w:p w14:paraId="79B14223" w14:textId="77777777" w:rsidR="00464247" w:rsidRPr="00E15009" w:rsidRDefault="00464247" w:rsidP="00464247">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Målsetning med overvåkningsprogrammet er:</w:t>
      </w:r>
    </w:p>
    <w:p w14:paraId="20432849" w14:textId="77777777" w:rsidR="00464247" w:rsidRPr="00E15009" w:rsidRDefault="00464247" w:rsidP="00453153">
      <w:pPr>
        <w:numPr>
          <w:ilvl w:val="0"/>
          <w:numId w:val="9"/>
        </w:numPr>
        <w:spacing w:after="0" w:line="240" w:lineRule="auto"/>
        <w:contextualSpacing/>
        <w:rPr>
          <w:rFonts w:ascii="Calibri" w:eastAsia="Times New Roman" w:hAnsi="Calibri" w:cs="Times New Roman"/>
          <w:szCs w:val="20"/>
          <w:lang w:eastAsia="nb-NO"/>
        </w:rPr>
      </w:pPr>
      <w:r w:rsidRPr="00E15009">
        <w:rPr>
          <w:rFonts w:ascii="Calibri" w:eastAsia="Times New Roman" w:hAnsi="Calibri" w:cs="Times New Roman"/>
          <w:szCs w:val="20"/>
          <w:lang w:eastAsia="nb-NO"/>
        </w:rPr>
        <w:t>gi løpende informasjon om forurensningssituasjonen i Indre Oslofjord</w:t>
      </w:r>
    </w:p>
    <w:p w14:paraId="4B6D3DD4" w14:textId="77777777" w:rsidR="00464247" w:rsidRPr="00E15009" w:rsidRDefault="00464247" w:rsidP="00453153">
      <w:pPr>
        <w:numPr>
          <w:ilvl w:val="0"/>
          <w:numId w:val="9"/>
        </w:numPr>
        <w:spacing w:after="0" w:line="240" w:lineRule="auto"/>
        <w:contextualSpacing/>
        <w:rPr>
          <w:rFonts w:ascii="Calibri" w:eastAsia="Times New Roman" w:hAnsi="Calibri" w:cs="Times New Roman"/>
          <w:szCs w:val="20"/>
          <w:lang w:eastAsia="nb-NO"/>
        </w:rPr>
      </w:pPr>
      <w:r w:rsidRPr="00E15009">
        <w:rPr>
          <w:rFonts w:ascii="Calibri" w:eastAsia="Times New Roman" w:hAnsi="Calibri" w:cs="Times New Roman"/>
          <w:szCs w:val="20"/>
          <w:lang w:eastAsia="nb-NO"/>
        </w:rPr>
        <w:t>å utvide kunnskapen om prosesser i fjorden, og gi råd om aktuelle forbedringstiltak</w:t>
      </w:r>
    </w:p>
    <w:p w14:paraId="38E9C888" w14:textId="77777777" w:rsidR="00464247" w:rsidRPr="00E15009" w:rsidRDefault="00464247" w:rsidP="00453153">
      <w:pPr>
        <w:numPr>
          <w:ilvl w:val="0"/>
          <w:numId w:val="9"/>
        </w:numPr>
        <w:spacing w:after="0" w:line="240" w:lineRule="auto"/>
        <w:contextualSpacing/>
        <w:rPr>
          <w:rFonts w:ascii="Calibri" w:eastAsia="Times New Roman" w:hAnsi="Calibri" w:cs="Times New Roman"/>
          <w:szCs w:val="20"/>
          <w:lang w:eastAsia="nb-NO"/>
        </w:rPr>
      </w:pPr>
      <w:r w:rsidRPr="00E15009">
        <w:rPr>
          <w:rFonts w:ascii="Calibri" w:eastAsia="Times New Roman" w:hAnsi="Calibri" w:cs="Times New Roman"/>
          <w:szCs w:val="20"/>
          <w:lang w:eastAsia="nb-NO"/>
        </w:rPr>
        <w:t>å vurdere effekten av rensetiltak og eventuelle behov for ytterligere reduksjon av tilførsler</w:t>
      </w:r>
    </w:p>
    <w:p w14:paraId="7BBECD10" w14:textId="77777777" w:rsidR="00464247" w:rsidRPr="00E15009" w:rsidRDefault="00464247" w:rsidP="00453153">
      <w:pPr>
        <w:numPr>
          <w:ilvl w:val="0"/>
          <w:numId w:val="9"/>
        </w:numPr>
        <w:spacing w:after="0" w:line="240" w:lineRule="auto"/>
        <w:contextualSpacing/>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vurdering og varsling av ekstreme hendelser </w:t>
      </w:r>
    </w:p>
    <w:p w14:paraId="61CDDFD6" w14:textId="77777777" w:rsidR="00464247" w:rsidRPr="00E15009" w:rsidRDefault="00464247" w:rsidP="00453153">
      <w:pPr>
        <w:numPr>
          <w:ilvl w:val="0"/>
          <w:numId w:val="9"/>
        </w:numPr>
        <w:spacing w:after="0" w:line="240" w:lineRule="auto"/>
        <w:contextualSpacing/>
        <w:rPr>
          <w:rFonts w:ascii="Calibri" w:eastAsia="Times New Roman" w:hAnsi="Calibri" w:cs="Times New Roman"/>
          <w:szCs w:val="20"/>
          <w:lang w:eastAsia="nb-NO"/>
        </w:rPr>
      </w:pPr>
      <w:r w:rsidRPr="00E15009">
        <w:rPr>
          <w:rFonts w:ascii="Calibri" w:eastAsia="Times New Roman" w:hAnsi="Calibri" w:cs="Times New Roman"/>
          <w:szCs w:val="20"/>
          <w:lang w:eastAsia="nb-NO"/>
        </w:rPr>
        <w:t>registrering av relevante overvåkingsdata i Vannmiljødatabasen</w:t>
      </w:r>
    </w:p>
    <w:p w14:paraId="32110CDA" w14:textId="77777777" w:rsidR="00464247" w:rsidRPr="00E15009" w:rsidRDefault="00464247" w:rsidP="00453153">
      <w:pPr>
        <w:numPr>
          <w:ilvl w:val="0"/>
          <w:numId w:val="9"/>
        </w:numPr>
        <w:spacing w:after="0" w:line="240" w:lineRule="auto"/>
        <w:contextualSpacing/>
        <w:rPr>
          <w:rFonts w:ascii="Calibri" w:eastAsia="Times New Roman" w:hAnsi="Calibri" w:cs="Times New Roman"/>
          <w:szCs w:val="20"/>
          <w:lang w:eastAsia="nb-NO"/>
        </w:rPr>
      </w:pPr>
      <w:r w:rsidRPr="00E15009">
        <w:rPr>
          <w:rFonts w:ascii="Calibri" w:eastAsia="Times New Roman" w:hAnsi="Calibri" w:cs="Times New Roman"/>
          <w:szCs w:val="20"/>
          <w:lang w:eastAsia="nb-NO"/>
        </w:rPr>
        <w:t>få en beskrivelse av utviklingstrender i fjorden</w:t>
      </w:r>
    </w:p>
    <w:p w14:paraId="5326E78D" w14:textId="77777777" w:rsidR="00464247" w:rsidRPr="00E15009" w:rsidRDefault="00464247" w:rsidP="00453153">
      <w:pPr>
        <w:numPr>
          <w:ilvl w:val="0"/>
          <w:numId w:val="9"/>
        </w:numPr>
        <w:spacing w:after="0" w:line="240" w:lineRule="auto"/>
        <w:contextualSpacing/>
        <w:rPr>
          <w:rFonts w:ascii="Calibri" w:eastAsia="Times New Roman" w:hAnsi="Calibri" w:cs="Times New Roman"/>
          <w:szCs w:val="20"/>
          <w:lang w:eastAsia="nb-NO"/>
        </w:rPr>
      </w:pPr>
      <w:r w:rsidRPr="00E15009">
        <w:rPr>
          <w:rFonts w:ascii="Calibri" w:eastAsia="Times New Roman" w:hAnsi="Calibri" w:cs="Times New Roman"/>
          <w:szCs w:val="20"/>
          <w:lang w:eastAsia="nb-NO"/>
        </w:rPr>
        <w:t>tilfredsstille kravene i vannforskriften</w:t>
      </w:r>
    </w:p>
    <w:p w14:paraId="168DFCB1" w14:textId="77777777" w:rsidR="00464247" w:rsidRPr="00E15009" w:rsidRDefault="00464247" w:rsidP="00464247">
      <w:pPr>
        <w:spacing w:after="0" w:line="240" w:lineRule="auto"/>
        <w:rPr>
          <w:rFonts w:ascii="Calibri" w:eastAsia="Times New Roman" w:hAnsi="Calibri" w:cs="Times New Roman"/>
          <w:szCs w:val="20"/>
          <w:lang w:eastAsia="nb-NO"/>
        </w:rPr>
      </w:pPr>
    </w:p>
    <w:p w14:paraId="6023DE6D" w14:textId="77777777" w:rsidR="00464247" w:rsidRPr="00E15009" w:rsidRDefault="00D817C5" w:rsidP="00464247">
      <w:pPr>
        <w:spacing w:after="0" w:line="240" w:lineRule="auto"/>
        <w:ind w:left="851" w:hanging="851"/>
        <w:jc w:val="center"/>
        <w:rPr>
          <w:rFonts w:ascii="Calibri" w:eastAsia="Times New Roman" w:hAnsi="Calibri" w:cs="Times New Roman"/>
          <w:szCs w:val="20"/>
          <w:lang w:eastAsia="nb-NO"/>
        </w:rPr>
      </w:pPr>
      <w:r w:rsidRPr="00E15009">
        <w:rPr>
          <w:rFonts w:ascii="Calibri" w:eastAsia="Times New Roman" w:hAnsi="Calibri" w:cs="Times New Roman"/>
          <w:b/>
          <w:bCs/>
          <w:szCs w:val="20"/>
          <w:lang w:eastAsia="nb-NO"/>
        </w:rPr>
        <w:t>Tabell 1</w:t>
      </w:r>
      <w:r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I år har det vært gjennomført tokt disse datoene.</w:t>
      </w:r>
    </w:p>
    <w:p w14:paraId="5B18EA6A" w14:textId="77777777" w:rsidR="00464247" w:rsidRPr="00E15009" w:rsidRDefault="00464247" w:rsidP="00464247">
      <w:pPr>
        <w:spacing w:after="0" w:line="240" w:lineRule="auto"/>
        <w:jc w:val="center"/>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drawing>
          <wp:inline distT="0" distB="0" distL="0" distR="0" wp14:anchorId="39F6F578" wp14:editId="5233CF64">
            <wp:extent cx="2802363" cy="2964180"/>
            <wp:effectExtent l="0" t="0" r="0" b="7620"/>
            <wp:docPr id="3" name="Picture 2">
              <a:extLst xmlns:a="http://schemas.openxmlformats.org/drawingml/2006/main">
                <a:ext uri="{FF2B5EF4-FFF2-40B4-BE49-F238E27FC236}">
                  <a16:creationId xmlns:a16="http://schemas.microsoft.com/office/drawing/2014/main" id="{20C58BB9-D054-42A7-83A2-72ACA49EF9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0C58BB9-D054-42A7-83A2-72ACA49EF9E8}"/>
                        </a:ext>
                      </a:extLst>
                    </pic:cNvPr>
                    <pic:cNvPicPr>
                      <a:picLocks noChangeAspect="1"/>
                    </pic:cNvPicPr>
                  </pic:nvPicPr>
                  <pic:blipFill>
                    <a:blip r:embed="rId17"/>
                    <a:stretch>
                      <a:fillRect/>
                    </a:stretch>
                  </pic:blipFill>
                  <pic:spPr>
                    <a:xfrm>
                      <a:off x="0" y="0"/>
                      <a:ext cx="2929684" cy="3098853"/>
                    </a:xfrm>
                    <a:prstGeom prst="rect">
                      <a:avLst/>
                    </a:prstGeom>
                  </pic:spPr>
                </pic:pic>
              </a:graphicData>
            </a:graphic>
          </wp:inline>
        </w:drawing>
      </w:r>
    </w:p>
    <w:p w14:paraId="3D7BA333" w14:textId="6FF624CB" w:rsidR="00464247" w:rsidRPr="00E15009" w:rsidRDefault="00464247" w:rsidP="00464247">
      <w:pPr>
        <w:spacing w:after="0" w:line="240" w:lineRule="auto"/>
        <w:rPr>
          <w:rFonts w:ascii="Palatino Linotype" w:eastAsia="Times New Roman" w:hAnsi="Palatino Linotype" w:cs="Times New Roman"/>
          <w:b/>
          <w:sz w:val="28"/>
          <w:szCs w:val="20"/>
          <w:lang w:eastAsia="nb-NO"/>
        </w:rPr>
      </w:pPr>
      <w:bookmarkStart w:id="14" w:name="_Toc34319300"/>
    </w:p>
    <w:p w14:paraId="4B309F90" w14:textId="77777777" w:rsidR="00464247" w:rsidRPr="00E15009" w:rsidRDefault="00464247" w:rsidP="00464247">
      <w:pPr>
        <w:pStyle w:val="Heading2"/>
        <w:rPr>
          <w:rFonts w:eastAsia="Times New Roman"/>
          <w:lang w:eastAsia="nb-NO"/>
        </w:rPr>
      </w:pPr>
      <w:bookmarkStart w:id="15" w:name="_Toc43198303"/>
      <w:r w:rsidRPr="00E15009">
        <w:rPr>
          <w:rFonts w:eastAsia="Times New Roman"/>
          <w:lang w:eastAsia="nb-NO"/>
        </w:rPr>
        <w:t>Fjordens topografi</w:t>
      </w:r>
      <w:bookmarkEnd w:id="14"/>
      <w:bookmarkEnd w:id="15"/>
    </w:p>
    <w:p w14:paraId="23662E75"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I mange sammenhenger så defineres indre Oslofjord som området innenfor Drøbak, siden Drøbakterskelen med sitt maksimale dyp på ca. 19,5 meter avgrenser bassengene innenfor Drøbak fra bassengene i ytre Oslofjord. Det ca. 10 km lange Drøbaksundet er forbindelsen til ytre Oslofjord, og det ville være naturlig å betrakte innsnevringen av fjorden mellom Filtvet og Brenntangen som innløpet til indre Oslofjord. I</w:t>
      </w:r>
      <w:r w:rsidR="00645260" w:rsidRPr="00E15009">
        <w:rPr>
          <w:rFonts w:ascii="Calibri" w:eastAsia="Times New Roman" w:hAnsi="Calibri" w:cs="Times New Roman"/>
          <w:szCs w:val="20"/>
          <w:lang w:eastAsia="nb-NO"/>
        </w:rPr>
        <w:t xml:space="preserve"> Figur 3</w:t>
      </w:r>
      <w:r w:rsidRPr="00E15009">
        <w:rPr>
          <w:rFonts w:ascii="Calibri" w:eastAsia="Times New Roman" w:hAnsi="Calibri" w:cs="Times New Roman"/>
          <w:szCs w:val="20"/>
          <w:lang w:eastAsia="nb-NO"/>
        </w:rPr>
        <w:t xml:space="preserve"> er det vist en dybdeprofil som går fra sør i Drøbaksundet, gjennom Vestfjorden, via Lysakerfjorden og til Bunnefjorden og Bunnebotten.</w:t>
      </w:r>
    </w:p>
    <w:p w14:paraId="2210FB7F"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008D0B6F"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På det dypeste er Drøbaksundet over 200 m dyp. Overvåkningsstasjonen Im2 ligger omtrent midt i sundet, noen hundre meter nord for Solbergstrand. Det dypeste punktet innenfor Drøbakterskelen er ved stasjon Fl1 hvor det er 165 m dypt. I Lysakerfjorden er det ca. 80 m dypt, og dette bassenget er adskilt av grunnere områder med terskeldyp rundt 50-55 m. I Bunnefjorden er det 150 m på det dypeste. I </w:t>
      </w:r>
      <w:r w:rsidR="00B95C7C" w:rsidRPr="00E15009">
        <w:rPr>
          <w:rFonts w:ascii="Calibri" w:eastAsia="Times New Roman" w:hAnsi="Calibri" w:cs="Times New Roman"/>
          <w:szCs w:val="20"/>
          <w:lang w:eastAsia="nb-NO"/>
        </w:rPr>
        <w:t>Figur 4</w:t>
      </w:r>
      <w:r w:rsidRPr="00E15009">
        <w:rPr>
          <w:rFonts w:ascii="Calibri" w:eastAsia="Times New Roman" w:hAnsi="Calibri" w:cs="Times New Roman"/>
          <w:szCs w:val="20"/>
          <w:lang w:eastAsia="nb-NO"/>
        </w:rPr>
        <w:t xml:space="preserve"> vises plasseringen av overvåkningsstasjonene.   </w:t>
      </w:r>
    </w:p>
    <w:p w14:paraId="3DFC6210" w14:textId="77777777" w:rsidR="00464247" w:rsidRPr="00E15009" w:rsidRDefault="00464247" w:rsidP="00464247">
      <w:pPr>
        <w:spacing w:after="0" w:line="240" w:lineRule="auto"/>
        <w:rPr>
          <w:rFonts w:ascii="Calibri" w:eastAsia="Times New Roman" w:hAnsi="Calibri" w:cs="Times New Roman"/>
          <w:szCs w:val="20"/>
          <w:lang w:eastAsia="nb-NO"/>
        </w:rPr>
      </w:pPr>
    </w:p>
    <w:p w14:paraId="164AD742" w14:textId="77777777" w:rsidR="00464247" w:rsidRPr="00E15009" w:rsidRDefault="00464247" w:rsidP="00464247">
      <w:pPr>
        <w:spacing w:after="0" w:line="240" w:lineRule="auto"/>
        <w:jc w:val="center"/>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lastRenderedPageBreak/>
        <w:drawing>
          <wp:inline distT="0" distB="0" distL="0" distR="0" wp14:anchorId="28A7FE28" wp14:editId="0D781601">
            <wp:extent cx="5268969" cy="2393004"/>
            <wp:effectExtent l="0" t="0" r="8255" b="7620"/>
            <wp:docPr id="6" name="Picture 5" descr="A close up of a map&#10;&#10;Description automatically generated">
              <a:extLst xmlns:a="http://schemas.openxmlformats.org/drawingml/2006/main">
                <a:ext uri="{FF2B5EF4-FFF2-40B4-BE49-F238E27FC236}">
                  <a16:creationId xmlns:a16="http://schemas.microsoft.com/office/drawing/2014/main" id="{441C561C-0A25-418C-826F-2C81087F8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map&#10;&#10;Description automatically generated">
                      <a:extLst>
                        <a:ext uri="{FF2B5EF4-FFF2-40B4-BE49-F238E27FC236}">
                          <a16:creationId xmlns:a16="http://schemas.microsoft.com/office/drawing/2014/main" id="{441C561C-0A25-418C-826F-2C81087F8DE4}"/>
                        </a:ext>
                      </a:extLst>
                    </pic:cNvPr>
                    <pic:cNvPicPr>
                      <a:picLocks noChangeAspect="1"/>
                    </pic:cNvPicPr>
                  </pic:nvPicPr>
                  <pic:blipFill>
                    <a:blip r:embed="rId18" cstate="hqprint">
                      <a:extLst>
                        <a:ext uri="{28A0092B-C50C-407E-A947-70E740481C1C}">
                          <a14:useLocalDpi xmlns:a14="http://schemas.microsoft.com/office/drawing/2010/main"/>
                        </a:ext>
                      </a:extLst>
                    </a:blip>
                    <a:stretch>
                      <a:fillRect/>
                    </a:stretch>
                  </pic:blipFill>
                  <pic:spPr>
                    <a:xfrm>
                      <a:off x="0" y="0"/>
                      <a:ext cx="5300904" cy="2407508"/>
                    </a:xfrm>
                    <a:prstGeom prst="rect">
                      <a:avLst/>
                    </a:prstGeom>
                  </pic:spPr>
                </pic:pic>
              </a:graphicData>
            </a:graphic>
          </wp:inline>
        </w:drawing>
      </w:r>
    </w:p>
    <w:p w14:paraId="5030BCF1" w14:textId="585412ED" w:rsidR="00464247" w:rsidRPr="00E15009" w:rsidRDefault="00D817C5" w:rsidP="00464247">
      <w:pPr>
        <w:spacing w:after="0" w:line="240" w:lineRule="auto"/>
        <w:ind w:left="851" w:hanging="851"/>
        <w:rPr>
          <w:rFonts w:ascii="Calibri" w:eastAsia="Times New Roman" w:hAnsi="Calibri" w:cs="Times New Roman"/>
          <w:szCs w:val="20"/>
          <w:lang w:eastAsia="nb-NO"/>
        </w:rPr>
      </w:pPr>
      <w:bookmarkStart w:id="16" w:name="_Ref32924722"/>
      <w:r w:rsidRPr="00E15009">
        <w:rPr>
          <w:rFonts w:ascii="Calibri" w:eastAsia="Times New Roman" w:hAnsi="Calibri" w:cs="Times New Roman"/>
          <w:b/>
          <w:bCs/>
          <w:szCs w:val="20"/>
          <w:lang w:eastAsia="nb-NO"/>
        </w:rPr>
        <w:t>Figur 4.</w:t>
      </w:r>
      <w:r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I figuren under vises en dybdeprofil fra Drøbaksundet, via Vestfjorden og Lysakerfjorden til Bunnefjorden.</w:t>
      </w:r>
      <w:bookmarkEnd w:id="16"/>
    </w:p>
    <w:p w14:paraId="2C66EE88" w14:textId="77777777" w:rsidR="00AC6D6C" w:rsidRPr="00E15009" w:rsidRDefault="00AC6D6C" w:rsidP="00464247">
      <w:pPr>
        <w:spacing w:after="0" w:line="240" w:lineRule="auto"/>
        <w:ind w:left="851" w:hanging="851"/>
        <w:rPr>
          <w:rFonts w:ascii="Calibri" w:eastAsia="Times New Roman" w:hAnsi="Calibri" w:cs="Times New Roman"/>
          <w:szCs w:val="20"/>
          <w:lang w:eastAsia="nb-NO"/>
        </w:rPr>
      </w:pPr>
    </w:p>
    <w:p w14:paraId="45E33454" w14:textId="30781DF4" w:rsidR="00464247" w:rsidRPr="00E15009" w:rsidRDefault="00464247" w:rsidP="00464247">
      <w:pPr>
        <w:spacing w:after="0" w:line="240" w:lineRule="auto"/>
        <w:jc w:val="center"/>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drawing>
          <wp:inline distT="0" distB="0" distL="0" distR="0" wp14:anchorId="2C2EB0B6" wp14:editId="35E8905D">
            <wp:extent cx="3977005" cy="4409107"/>
            <wp:effectExtent l="0" t="0" r="4445" b="0"/>
            <wp:docPr id="30" name="Picture 3">
              <a:extLst xmlns:a="http://schemas.openxmlformats.org/drawingml/2006/main">
                <a:ext uri="{FF2B5EF4-FFF2-40B4-BE49-F238E27FC236}">
                  <a16:creationId xmlns:a16="http://schemas.microsoft.com/office/drawing/2014/main" id="{EE9AC647-C99D-4DA5-A33E-A1A99E5F0C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E9AC647-C99D-4DA5-A33E-A1A99E5F0CA6}"/>
                        </a:ext>
                      </a:extLst>
                    </pic:cNvPr>
                    <pic:cNvPicPr>
                      <a:picLocks noChangeAspect="1"/>
                    </pic:cNvPicPr>
                  </pic:nvPicPr>
                  <pic:blipFill>
                    <a:blip r:embed="rId19"/>
                    <a:stretch>
                      <a:fillRect/>
                    </a:stretch>
                  </pic:blipFill>
                  <pic:spPr>
                    <a:xfrm>
                      <a:off x="0" y="0"/>
                      <a:ext cx="3992161" cy="4425910"/>
                    </a:xfrm>
                    <a:prstGeom prst="rect">
                      <a:avLst/>
                    </a:prstGeom>
                  </pic:spPr>
                </pic:pic>
              </a:graphicData>
            </a:graphic>
          </wp:inline>
        </w:drawing>
      </w:r>
    </w:p>
    <w:p w14:paraId="385B5302" w14:textId="77777777" w:rsidR="00464247" w:rsidRPr="00E15009" w:rsidRDefault="00D817C5" w:rsidP="00464247">
      <w:pPr>
        <w:spacing w:after="0" w:line="240" w:lineRule="auto"/>
        <w:ind w:left="851" w:hanging="851"/>
        <w:jc w:val="both"/>
        <w:rPr>
          <w:rFonts w:ascii="Calibri" w:eastAsia="Times New Roman" w:hAnsi="Calibri" w:cs="Times New Roman"/>
          <w:szCs w:val="20"/>
          <w:lang w:eastAsia="nb-NO"/>
        </w:rPr>
      </w:pPr>
      <w:bookmarkStart w:id="17" w:name="_Ref32924938"/>
      <w:r w:rsidRPr="00E15009">
        <w:rPr>
          <w:rFonts w:ascii="Calibri" w:eastAsia="Times New Roman" w:hAnsi="Calibri" w:cs="Times New Roman"/>
          <w:b/>
          <w:bCs/>
          <w:szCs w:val="20"/>
          <w:lang w:eastAsia="nb-NO"/>
        </w:rPr>
        <w:t>Figur 5.</w:t>
      </w:r>
      <w:r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I kartet vises plasseringen til stasjonene hvor vannmassene overvåkes. Stasjonene merket med rødt besøkes på hovedtoktene og de merket grønt på overflatetoktene. Merk at 8 av stasjonene besøkes på begge typer tokt. Fargeskalaen i kartet viser dybdeforholdene. Dypest er det ute i Drøbaksundet. Indre Oslofjord er adskilt fra Drøbaksundet med en terskel på 19,5 m ved Drøbak. I Vestfjorden er det dypeste punktet 165 m ved stasjon Fl1. Nord for Nesodden ligger Lysakerfjorden, hvor det er noe over 80 m dypt. Innenfor ligger Bunnefjorden, som er skilt fra resten av fjorden av terskler på ca. 50 m.</w:t>
      </w:r>
      <w:bookmarkEnd w:id="17"/>
    </w:p>
    <w:p w14:paraId="2B65A580" w14:textId="03D9A87C" w:rsidR="0009597B" w:rsidRPr="00E15009" w:rsidRDefault="00464247" w:rsidP="00AC6D6C">
      <w:pPr>
        <w:pStyle w:val="Heading2"/>
        <w:rPr>
          <w:rFonts w:eastAsia="Times New Roman"/>
          <w:lang w:eastAsia="nb-NO"/>
        </w:rPr>
      </w:pPr>
      <w:bookmarkStart w:id="18" w:name="_Toc34319301"/>
      <w:bookmarkStart w:id="19" w:name="_Toc43198304"/>
      <w:r w:rsidRPr="00E15009">
        <w:rPr>
          <w:rFonts w:eastAsia="Times New Roman"/>
          <w:lang w:eastAsia="nb-NO"/>
        </w:rPr>
        <w:lastRenderedPageBreak/>
        <w:t>Hydrografi og vannutskiftning</w:t>
      </w:r>
      <w:bookmarkStart w:id="20" w:name="_Toc34319302"/>
      <w:bookmarkEnd w:id="18"/>
      <w:bookmarkEnd w:id="19"/>
    </w:p>
    <w:p w14:paraId="758AECAC" w14:textId="77777777" w:rsidR="00464247" w:rsidRPr="00E15009" w:rsidRDefault="00464247" w:rsidP="00490D7A">
      <w:pPr>
        <w:pStyle w:val="NoSpacing"/>
        <w:spacing w:before="240"/>
        <w:rPr>
          <w:rFonts w:eastAsia="Times New Roman"/>
          <w:b/>
        </w:rPr>
      </w:pPr>
      <w:r w:rsidRPr="00E15009">
        <w:rPr>
          <w:rFonts w:eastAsia="Times New Roman"/>
          <w:b/>
        </w:rPr>
        <w:t>Hvorfor er det viktig å ha gode oksygenforhold i fjordens dypere vannlag?</w:t>
      </w:r>
      <w:bookmarkEnd w:id="20"/>
    </w:p>
    <w:p w14:paraId="6DA68622"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Alle høyere former for marine organismer har minstekrav til vannets oksygenkonsentrasjon for å kunne trives. Ved for lav konsentrasjon flykter de mobile artene (som for eksempel fisk) fra området. Forekomsten av reker i fjorden er for eksempel begrenset til områder hvor oksygenkonsentrasjonen er over 1 ml/l. Torsken har større krav enn rekene. </w:t>
      </w:r>
    </w:p>
    <w:p w14:paraId="2874A5BD"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1E06FFFB"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Hvis alt oksygenet forsvinner, dannes hydrogensulfid som er en dødelig forbindelse for de fleste marine arter. Fastsittende organismer dør, og fisken flykter i beste fall. Slike forhold har ikke vært uvanlige i Bunnefjorden og Bærumsbassenget. På 1970-tallet var oksygenkonsentrasjonen i nordre del av Vestfjorden så lav at rekene forsvant, men etter at rensetiltak ble gjennomført på 1980-tallet kom de tilbake.</w:t>
      </w:r>
    </w:p>
    <w:p w14:paraId="0D96FC21"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74533D73"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I flere av bassengene i indre Oslofjord har vannmassene lang oppholdstid. Dette gjelder spesielt Steilene Nord, Bunnefjorden og Bærumsbassenget. I denne perioden tilføres ikke bassengvannet oksygen, og det vil med tiden brukes opp. Samtidig vil konsentrasjon av silikat, fosfat og ammonium etter hvert hope seg opp, siden dette ikke forbrukes i oksygenfattig vann. Nytt oksygenrikt vann tilføres under dypvannsfornyelser.</w:t>
      </w:r>
    </w:p>
    <w:p w14:paraId="38695F36" w14:textId="77777777" w:rsidR="00464247" w:rsidRPr="00E15009" w:rsidRDefault="00464247" w:rsidP="00464247">
      <w:pPr>
        <w:spacing w:after="0" w:line="240" w:lineRule="auto"/>
        <w:rPr>
          <w:rFonts w:ascii="Calibri" w:eastAsia="Times New Roman" w:hAnsi="Calibri" w:cs="Times New Roman"/>
          <w:szCs w:val="20"/>
          <w:lang w:eastAsia="nb-NO"/>
        </w:rPr>
      </w:pPr>
    </w:p>
    <w:p w14:paraId="3D766CF7" w14:textId="77777777" w:rsidR="00464247" w:rsidRPr="00E15009" w:rsidRDefault="00464247" w:rsidP="00490D7A">
      <w:pPr>
        <w:spacing w:before="240" w:after="0" w:line="240" w:lineRule="auto"/>
        <w:rPr>
          <w:b/>
          <w:lang w:eastAsia="nb-NO"/>
        </w:rPr>
      </w:pPr>
      <w:bookmarkStart w:id="21" w:name="_Toc34319303"/>
      <w:r w:rsidRPr="00E15009">
        <w:rPr>
          <w:b/>
          <w:lang w:eastAsia="nb-NO"/>
        </w:rPr>
        <w:t>Kappløpet mellom vertikal blanding og oksygenforbruk</w:t>
      </w:r>
      <w:bookmarkEnd w:id="21"/>
    </w:p>
    <w:p w14:paraId="033F0B1D"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Men hvorfor skjer det dypvannfornyelser? I </w:t>
      </w:r>
      <w:r w:rsidR="00645260" w:rsidRPr="00E15009">
        <w:rPr>
          <w:rFonts w:ascii="Calibri" w:eastAsia="Times New Roman" w:hAnsi="Calibri" w:cs="Times New Roman"/>
          <w:szCs w:val="20"/>
          <w:lang w:eastAsia="nb-NO"/>
        </w:rPr>
        <w:t>Figur 5</w:t>
      </w:r>
      <w:r w:rsidRPr="00E15009">
        <w:rPr>
          <w:rFonts w:ascii="Calibri" w:eastAsia="Times New Roman" w:hAnsi="Calibri" w:cs="Times New Roman"/>
          <w:szCs w:val="20"/>
          <w:lang w:eastAsia="nb-NO"/>
        </w:rPr>
        <w:t xml:space="preserve"> vises fem stadier i utviklingen fra situasjonen rett før en dypvannsfornyelse, under dypvannsfornyelsen og etter dypvannfornyelsen. Venstre kolonne viser egenvekten til vannmassene hvor rødt er det tyngste vannet og rosa er lettere vann. Høyre kolonne viser oksygenforholdene hvor lilla er oksygenfattig vann og hvitt er oksygenrikt vann. Dypvannfornyelse skjer når vann som er tyngre enn bunnvannet løftes opp over terskeldypet. Etter dypvannfornyelsen vil det være et kappløp mellom den vertikale blandinga i fjorden som gjør dypvannet lettere, og oksygenforbruket som gjør at det etter hvert dannes oksygenfattige forhold.</w:t>
      </w:r>
    </w:p>
    <w:p w14:paraId="249A00AC"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4318959C"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Vannmassene under 20 m i indre Oslofjord er adskilt fra havområdet på utsiden av Drøbakterskelen (se</w:t>
      </w:r>
      <w:r w:rsidR="00645260" w:rsidRPr="00E15009">
        <w:rPr>
          <w:rFonts w:ascii="Calibri" w:eastAsia="Times New Roman" w:hAnsi="Calibri" w:cs="Times New Roman"/>
          <w:szCs w:val="20"/>
          <w:lang w:eastAsia="nb-NO"/>
        </w:rPr>
        <w:t xml:space="preserve"> Figur 3</w:t>
      </w:r>
      <w:r w:rsidRPr="00E15009">
        <w:rPr>
          <w:rFonts w:ascii="Calibri" w:eastAsia="Times New Roman" w:hAnsi="Calibri" w:cs="Times New Roman"/>
          <w:szCs w:val="20"/>
          <w:lang w:eastAsia="nb-NO"/>
        </w:rPr>
        <w:t xml:space="preserve">). I kystsonen er som regel vannet sjiktet, med ferskt og lett vann i overflatelaget, som ligger over saltere og tyngre vann. Vannets egenvekt eller tetthet, øker derfor som regel med dypet. Det tunge vannet som befinner seg innenfor terskelen og under terskeldyp er derfor fanget i fjorden, og byttes bare ut når vann som er enda tyngre kommer inn over terskelen. Slike episoder kalles dypvannsfornyelser. I perioden mellom disse episodene ligger dypvannet i ro, bortsett fra en begrenset vertikal blanding som blander ned lettere vann fra overflatelaget. </w:t>
      </w:r>
    </w:p>
    <w:p w14:paraId="21306B53"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599206F9"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Denne prosessen er illustrert i</w:t>
      </w:r>
      <w:r w:rsidR="00C0685E" w:rsidRPr="00E15009">
        <w:rPr>
          <w:rFonts w:ascii="Calibri" w:eastAsia="Times New Roman" w:hAnsi="Calibri" w:cs="Times New Roman"/>
          <w:szCs w:val="20"/>
          <w:lang w:eastAsia="nb-NO"/>
        </w:rPr>
        <w:t xml:space="preserve"> Figur 5</w:t>
      </w:r>
      <w:r w:rsidRPr="00E15009">
        <w:rPr>
          <w:rFonts w:ascii="Calibri" w:eastAsia="Times New Roman" w:hAnsi="Calibri" w:cs="Times New Roman"/>
          <w:szCs w:val="20"/>
          <w:lang w:eastAsia="nb-NO"/>
        </w:rPr>
        <w:t>, som viser fem stadier av vannutvekslingen i en fjord. I stadiet 1 ligger forholdene til rette for en dypvannsfornyelse: på sjøsiden er det vann med tilstrekkelig høy egenvekt (rødt) nesten helt opp til terskeldyp, men terskelen hindrer dette vannet fra å trenge inn i fjorden, hvor vannmassene (lys rosa) har lavere egenvekt. Vannet på sjøsiden er oksygenrikt, mens dypvannet innenfor terskelen er hypoksisk (lav oksygenkonsentrasjon).</w:t>
      </w:r>
    </w:p>
    <w:p w14:paraId="522264A9"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0C7C77F2" w14:textId="6DBA1898"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I stadiet 2 vises en dypvannsfornyelse. Det tunge oksygenrike vannet fra utsiden av terskelen er hevet over terskeldypet, og fortrenger det oksygenfattige dypvannet. I stadiet 3 har alt det oksygenfattige dypvannet blitt fornyet av tungt oksygenrikt vann. På dette stadiet er det ikke noe potensial for ytterligere dypvannsfornyelse, og en stagnasjonsperiode starter. I denne perioden (stadiet 4 og 5) er det et kappløp mellom vertikal blanding, som blander ned lettere vann og dermed reduserer tettheten i dypvannet, og oksygenforbruket i fjorden.</w:t>
      </w:r>
    </w:p>
    <w:p w14:paraId="174E65CC" w14:textId="35A41036" w:rsidR="00490D7A" w:rsidRPr="00E15009" w:rsidRDefault="00490D7A" w:rsidP="00464247">
      <w:pPr>
        <w:spacing w:after="0" w:line="240" w:lineRule="auto"/>
        <w:jc w:val="both"/>
        <w:rPr>
          <w:rFonts w:ascii="Calibri" w:eastAsia="Times New Roman" w:hAnsi="Calibri" w:cs="Times New Roman"/>
          <w:szCs w:val="20"/>
          <w:lang w:eastAsia="nb-NO"/>
        </w:rPr>
      </w:pPr>
    </w:p>
    <w:p w14:paraId="720EBDEF" w14:textId="77777777" w:rsidR="00490D7A" w:rsidRPr="00E15009" w:rsidRDefault="00490D7A" w:rsidP="00464247">
      <w:pPr>
        <w:spacing w:after="0" w:line="240" w:lineRule="auto"/>
        <w:jc w:val="both"/>
        <w:rPr>
          <w:rFonts w:ascii="Calibri" w:eastAsia="Times New Roman" w:hAnsi="Calibri" w:cs="Times New Roman"/>
          <w:szCs w:val="20"/>
          <w:lang w:eastAsia="nb-NO"/>
        </w:rPr>
      </w:pPr>
    </w:p>
    <w:p w14:paraId="1E123C82" w14:textId="77777777" w:rsidR="00D817C5" w:rsidRPr="00E15009" w:rsidRDefault="00D817C5" w:rsidP="00464247">
      <w:pPr>
        <w:spacing w:after="0" w:line="240" w:lineRule="auto"/>
        <w:jc w:val="both"/>
        <w:rPr>
          <w:rFonts w:ascii="Calibri" w:eastAsia="Times New Roman" w:hAnsi="Calibri" w:cs="Times New Roman"/>
          <w:szCs w:val="20"/>
          <w:lang w:eastAsia="nb-NO"/>
        </w:rPr>
      </w:pPr>
    </w:p>
    <w:p w14:paraId="1990A2EE" w14:textId="77777777" w:rsidR="009836D0" w:rsidRPr="00E15009" w:rsidRDefault="009836D0" w:rsidP="00464247">
      <w:pPr>
        <w:spacing w:after="0" w:line="240" w:lineRule="auto"/>
        <w:jc w:val="both"/>
        <w:rPr>
          <w:rFonts w:ascii="Calibri" w:eastAsia="Times New Roman" w:hAnsi="Calibri" w:cs="Times New Roman"/>
          <w:szCs w:val="20"/>
          <w:lang w:eastAsia="nb-NO"/>
        </w:rPr>
      </w:pPr>
    </w:p>
    <w:tbl>
      <w:tblPr>
        <w:tblStyle w:val="TableGrid"/>
        <w:tblW w:w="0" w:type="auto"/>
        <w:tblLook w:val="04A0" w:firstRow="1" w:lastRow="0" w:firstColumn="1" w:lastColumn="0" w:noHBand="0" w:noVBand="1"/>
      </w:tblPr>
      <w:tblGrid>
        <w:gridCol w:w="4530"/>
        <w:gridCol w:w="4531"/>
      </w:tblGrid>
      <w:tr w:rsidR="00464247" w:rsidRPr="00E15009" w14:paraId="2A7088DD" w14:textId="77777777" w:rsidTr="00464247">
        <w:tc>
          <w:tcPr>
            <w:tcW w:w="4530" w:type="dxa"/>
            <w:tcBorders>
              <w:bottom w:val="single" w:sz="4" w:space="0" w:color="auto"/>
            </w:tcBorders>
          </w:tcPr>
          <w:p w14:paraId="5CC74127" w14:textId="77777777" w:rsidR="00464247" w:rsidRPr="00E15009" w:rsidRDefault="00464247" w:rsidP="00464247">
            <w:pPr>
              <w:jc w:val="center"/>
              <w:rPr>
                <w:rFonts w:ascii="Calibri" w:hAnsi="Calibri"/>
                <w:sz w:val="40"/>
                <w:szCs w:val="40"/>
              </w:rPr>
            </w:pPr>
            <w:r w:rsidRPr="00E15009">
              <w:rPr>
                <w:rFonts w:ascii="Calibri" w:hAnsi="Calibri"/>
                <w:sz w:val="40"/>
                <w:szCs w:val="40"/>
              </w:rPr>
              <w:lastRenderedPageBreak/>
              <w:t>Vannmasser</w:t>
            </w:r>
          </w:p>
        </w:tc>
        <w:tc>
          <w:tcPr>
            <w:tcW w:w="4531" w:type="dxa"/>
            <w:tcBorders>
              <w:bottom w:val="single" w:sz="4" w:space="0" w:color="auto"/>
            </w:tcBorders>
          </w:tcPr>
          <w:p w14:paraId="631B53F3" w14:textId="77777777" w:rsidR="00464247" w:rsidRPr="00E15009" w:rsidRDefault="00464247" w:rsidP="00464247">
            <w:pPr>
              <w:jc w:val="center"/>
              <w:rPr>
                <w:rFonts w:ascii="Calibri" w:hAnsi="Calibri"/>
                <w:sz w:val="40"/>
                <w:szCs w:val="40"/>
              </w:rPr>
            </w:pPr>
            <w:r w:rsidRPr="00E15009">
              <w:rPr>
                <w:rFonts w:ascii="Calibri" w:hAnsi="Calibri"/>
                <w:sz w:val="40"/>
                <w:szCs w:val="40"/>
              </w:rPr>
              <w:t>Oksygenforhold</w:t>
            </w:r>
          </w:p>
        </w:tc>
      </w:tr>
      <w:tr w:rsidR="00464247" w:rsidRPr="00E15009" w14:paraId="6912E9A2" w14:textId="77777777" w:rsidTr="00464247">
        <w:tc>
          <w:tcPr>
            <w:tcW w:w="4530" w:type="dxa"/>
            <w:tcBorders>
              <w:top w:val="single" w:sz="4" w:space="0" w:color="auto"/>
              <w:left w:val="single" w:sz="4" w:space="0" w:color="auto"/>
              <w:bottom w:val="nil"/>
              <w:right w:val="single" w:sz="4" w:space="0" w:color="auto"/>
            </w:tcBorders>
          </w:tcPr>
          <w:p w14:paraId="3A3F5C3B" w14:textId="77777777" w:rsidR="00464247" w:rsidRPr="00E15009" w:rsidRDefault="00464247" w:rsidP="00464247">
            <w:pPr>
              <w:jc w:val="center"/>
              <w:rPr>
                <w:rFonts w:ascii="Calibri" w:hAnsi="Calibri"/>
                <w:noProof/>
              </w:rPr>
            </w:pPr>
          </w:p>
          <w:p w14:paraId="2BC20406" w14:textId="77777777" w:rsidR="00464247" w:rsidRPr="00E15009" w:rsidRDefault="00464247" w:rsidP="00464247">
            <w:pPr>
              <w:jc w:val="center"/>
              <w:rPr>
                <w:rFonts w:ascii="Calibri" w:hAnsi="Calibri"/>
                <w:noProof/>
              </w:rPr>
            </w:pPr>
            <w:r w:rsidRPr="00E15009">
              <w:rPr>
                <w:rFonts w:ascii="Calibri" w:hAnsi="Calibri"/>
                <w:noProof/>
              </w:rPr>
              <w:drawing>
                <wp:inline distT="0" distB="0" distL="0" distR="0" wp14:anchorId="61B86C8F" wp14:editId="7B299A90">
                  <wp:extent cx="1730130" cy="1276623"/>
                  <wp:effectExtent l="0" t="0" r="3810" b="0"/>
                  <wp:docPr id="220160" name="Picture 220160" descr="\\niva-of5\OSL-Userdata$\ans\Documents\Prosjekt\Yara_Porsgrunn\Figurer\DeepWaterExchange_cartoon\v3\sal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va-of5\OSL-Userdata$\ans\Documents\Prosjekt\Yara_Porsgrunn\Figurer\DeepWaterExchange_cartoon\v3\sal_1.b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62440" cy="1300464"/>
                          </a:xfrm>
                          <a:prstGeom prst="rect">
                            <a:avLst/>
                          </a:prstGeom>
                          <a:noFill/>
                          <a:ln>
                            <a:noFill/>
                          </a:ln>
                        </pic:spPr>
                      </pic:pic>
                    </a:graphicData>
                  </a:graphic>
                </wp:inline>
              </w:drawing>
            </w:r>
          </w:p>
        </w:tc>
        <w:tc>
          <w:tcPr>
            <w:tcW w:w="4531" w:type="dxa"/>
            <w:tcBorders>
              <w:top w:val="single" w:sz="4" w:space="0" w:color="auto"/>
              <w:left w:val="single" w:sz="4" w:space="0" w:color="auto"/>
              <w:bottom w:val="nil"/>
              <w:right w:val="single" w:sz="4" w:space="0" w:color="auto"/>
            </w:tcBorders>
          </w:tcPr>
          <w:p w14:paraId="4D2123AF" w14:textId="77777777" w:rsidR="00464247" w:rsidRPr="00E15009" w:rsidRDefault="00464247" w:rsidP="00464247">
            <w:pPr>
              <w:jc w:val="center"/>
              <w:rPr>
                <w:rFonts w:ascii="Calibri" w:hAnsi="Calibri"/>
                <w:noProof/>
              </w:rPr>
            </w:pPr>
          </w:p>
          <w:p w14:paraId="0B62D1AF" w14:textId="77777777" w:rsidR="00464247" w:rsidRPr="00E15009" w:rsidRDefault="00464247" w:rsidP="00464247">
            <w:pPr>
              <w:jc w:val="center"/>
              <w:rPr>
                <w:rFonts w:ascii="Calibri" w:hAnsi="Calibri"/>
                <w:noProof/>
              </w:rPr>
            </w:pPr>
            <w:r w:rsidRPr="00E15009">
              <w:rPr>
                <w:rFonts w:ascii="Calibri" w:hAnsi="Calibri"/>
                <w:noProof/>
              </w:rPr>
              <w:drawing>
                <wp:inline distT="0" distB="0" distL="0" distR="0" wp14:anchorId="061B86BE" wp14:editId="690CE762">
                  <wp:extent cx="1683475" cy="1254565"/>
                  <wp:effectExtent l="0" t="0" r="0" b="3175"/>
                  <wp:docPr id="220161" name="Picture 220161" descr="\\niva-of5\OSL-Userdata$\ans\Documents\Prosjekt\Yara_Porsgrunn\Figurer\DeepWaterExchange_cartoon\v3\oxy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iva-of5\OSL-Userdata$\ans\Documents\Prosjekt\Yara_Porsgrunn\Figurer\DeepWaterExchange_cartoon\v3\oxy_1.b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00680" cy="1267386"/>
                          </a:xfrm>
                          <a:prstGeom prst="rect">
                            <a:avLst/>
                          </a:prstGeom>
                          <a:noFill/>
                          <a:ln>
                            <a:noFill/>
                          </a:ln>
                        </pic:spPr>
                      </pic:pic>
                    </a:graphicData>
                  </a:graphic>
                </wp:inline>
              </w:drawing>
            </w:r>
          </w:p>
        </w:tc>
      </w:tr>
      <w:tr w:rsidR="00464247" w:rsidRPr="00E15009" w14:paraId="209DD008" w14:textId="77777777" w:rsidTr="00464247">
        <w:tc>
          <w:tcPr>
            <w:tcW w:w="4530" w:type="dxa"/>
            <w:tcBorders>
              <w:top w:val="nil"/>
              <w:left w:val="single" w:sz="4" w:space="0" w:color="auto"/>
              <w:bottom w:val="nil"/>
              <w:right w:val="single" w:sz="4" w:space="0" w:color="auto"/>
            </w:tcBorders>
          </w:tcPr>
          <w:p w14:paraId="1599DB7F"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2F159BEE" wp14:editId="6B0BC091">
                  <wp:extent cx="1653497" cy="1120140"/>
                  <wp:effectExtent l="0" t="0" r="4445" b="3810"/>
                  <wp:docPr id="7" name="Picture 7" descr="H:\Documents\Prosjekt\Yara_Porsgrunn\Figurer\DeepWaterExchange_cartoon\v2\sal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ocuments\Prosjekt\Yara_Porsgrunn\Figurer\DeepWaterExchange_cartoon\v2\sal_2.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71488" cy="1132328"/>
                          </a:xfrm>
                          <a:prstGeom prst="rect">
                            <a:avLst/>
                          </a:prstGeom>
                          <a:noFill/>
                          <a:ln>
                            <a:noFill/>
                          </a:ln>
                        </pic:spPr>
                      </pic:pic>
                    </a:graphicData>
                  </a:graphic>
                </wp:inline>
              </w:drawing>
            </w:r>
          </w:p>
        </w:tc>
        <w:tc>
          <w:tcPr>
            <w:tcW w:w="4531" w:type="dxa"/>
            <w:tcBorders>
              <w:top w:val="nil"/>
              <w:left w:val="single" w:sz="4" w:space="0" w:color="auto"/>
              <w:bottom w:val="nil"/>
              <w:right w:val="single" w:sz="4" w:space="0" w:color="auto"/>
            </w:tcBorders>
          </w:tcPr>
          <w:p w14:paraId="4A866357"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3CE762FA" wp14:editId="13CCE4AB">
                  <wp:extent cx="1687624" cy="1142707"/>
                  <wp:effectExtent l="0" t="0" r="8255" b="635"/>
                  <wp:docPr id="220162" name="Picture 220162" descr="\\niva-of5\OSL-Userdata$\ans\Documents\Prosjekt\Yara_Porsgrunn\Figurer\DeepWaterExchange_cartoon\v3\oxy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iva-of5\OSL-Userdata$\ans\Documents\Prosjekt\Yara_Porsgrunn\Figurer\DeepWaterExchange_cartoon\v3\oxy_2.b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8122" cy="1163357"/>
                          </a:xfrm>
                          <a:prstGeom prst="rect">
                            <a:avLst/>
                          </a:prstGeom>
                          <a:noFill/>
                          <a:ln>
                            <a:noFill/>
                          </a:ln>
                        </pic:spPr>
                      </pic:pic>
                    </a:graphicData>
                  </a:graphic>
                </wp:inline>
              </w:drawing>
            </w:r>
          </w:p>
        </w:tc>
      </w:tr>
      <w:tr w:rsidR="00464247" w:rsidRPr="00E15009" w14:paraId="657203A4" w14:textId="77777777" w:rsidTr="00464247">
        <w:tc>
          <w:tcPr>
            <w:tcW w:w="4530" w:type="dxa"/>
            <w:tcBorders>
              <w:top w:val="nil"/>
              <w:left w:val="single" w:sz="4" w:space="0" w:color="auto"/>
              <w:bottom w:val="nil"/>
              <w:right w:val="single" w:sz="4" w:space="0" w:color="auto"/>
            </w:tcBorders>
          </w:tcPr>
          <w:p w14:paraId="61428B0F"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366D316A" wp14:editId="160D7951">
                  <wp:extent cx="1710267" cy="1158599"/>
                  <wp:effectExtent l="0" t="0" r="4445" b="3810"/>
                  <wp:docPr id="9" name="Picture 9" descr="H:\Documents\Prosjekt\Yara_Porsgrunn\Figurer\DeepWaterExchange_cartoon\v2\sal_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ocuments\Prosjekt\Yara_Porsgrunn\Figurer\DeepWaterExchange_cartoon\v2\sal_3.b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28317" cy="1170827"/>
                          </a:xfrm>
                          <a:prstGeom prst="rect">
                            <a:avLst/>
                          </a:prstGeom>
                          <a:noFill/>
                          <a:ln>
                            <a:noFill/>
                          </a:ln>
                        </pic:spPr>
                      </pic:pic>
                    </a:graphicData>
                  </a:graphic>
                </wp:inline>
              </w:drawing>
            </w:r>
          </w:p>
        </w:tc>
        <w:tc>
          <w:tcPr>
            <w:tcW w:w="4531" w:type="dxa"/>
            <w:tcBorders>
              <w:top w:val="nil"/>
              <w:left w:val="single" w:sz="4" w:space="0" w:color="auto"/>
              <w:bottom w:val="nil"/>
              <w:right w:val="single" w:sz="4" w:space="0" w:color="auto"/>
            </w:tcBorders>
          </w:tcPr>
          <w:p w14:paraId="50DDBB94"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1DF3C8AF" wp14:editId="2C669427">
                  <wp:extent cx="1766166" cy="1195888"/>
                  <wp:effectExtent l="0" t="0" r="5715" b="4445"/>
                  <wp:docPr id="220163" name="Picture 220163" descr="\\niva-of5\OSL-Userdata$\ans\Documents\Prosjekt\Yara_Porsgrunn\Figurer\DeepWaterExchange_cartoon\v3\oxy_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va-of5\OSL-Userdata$\ans\Documents\Prosjekt\Yara_Porsgrunn\Figurer\DeepWaterExchange_cartoon\v3\oxy_3.b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86819" cy="1209872"/>
                          </a:xfrm>
                          <a:prstGeom prst="rect">
                            <a:avLst/>
                          </a:prstGeom>
                          <a:noFill/>
                          <a:ln>
                            <a:noFill/>
                          </a:ln>
                        </pic:spPr>
                      </pic:pic>
                    </a:graphicData>
                  </a:graphic>
                </wp:inline>
              </w:drawing>
            </w:r>
          </w:p>
        </w:tc>
      </w:tr>
      <w:tr w:rsidR="00464247" w:rsidRPr="00E15009" w14:paraId="1DAFA7E9" w14:textId="77777777" w:rsidTr="00464247">
        <w:tc>
          <w:tcPr>
            <w:tcW w:w="4530" w:type="dxa"/>
            <w:tcBorders>
              <w:top w:val="nil"/>
              <w:left w:val="single" w:sz="4" w:space="0" w:color="auto"/>
              <w:bottom w:val="nil"/>
              <w:right w:val="single" w:sz="4" w:space="0" w:color="auto"/>
            </w:tcBorders>
          </w:tcPr>
          <w:p w14:paraId="6202937A"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764E66F2" wp14:editId="38D03665">
                  <wp:extent cx="1841500" cy="1247500"/>
                  <wp:effectExtent l="0" t="0" r="6350" b="0"/>
                  <wp:docPr id="11" name="Picture 11" descr="H:\Documents\Prosjekt\Yara_Porsgrunn\Figurer\DeepWaterExchange_cartoon\v2\sal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ocuments\Prosjekt\Yara_Porsgrunn\Figurer\DeepWaterExchange_cartoon\v2\sal_4.b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0134" cy="1266898"/>
                          </a:xfrm>
                          <a:prstGeom prst="rect">
                            <a:avLst/>
                          </a:prstGeom>
                          <a:noFill/>
                          <a:ln>
                            <a:noFill/>
                          </a:ln>
                        </pic:spPr>
                      </pic:pic>
                    </a:graphicData>
                  </a:graphic>
                </wp:inline>
              </w:drawing>
            </w:r>
          </w:p>
        </w:tc>
        <w:tc>
          <w:tcPr>
            <w:tcW w:w="4531" w:type="dxa"/>
            <w:tcBorders>
              <w:top w:val="nil"/>
              <w:left w:val="single" w:sz="4" w:space="0" w:color="auto"/>
              <w:bottom w:val="nil"/>
              <w:right w:val="single" w:sz="4" w:space="0" w:color="auto"/>
            </w:tcBorders>
          </w:tcPr>
          <w:p w14:paraId="17E0948D"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26C38A7F" wp14:editId="36A500C1">
                  <wp:extent cx="1912055" cy="1295515"/>
                  <wp:effectExtent l="0" t="0" r="0" b="0"/>
                  <wp:docPr id="220164" name="Picture 220164" descr="\\niva-of5\OSL-Userdata$\ans\Documents\Prosjekt\Yara_Porsgrunn\Figurer\DeepWaterExchange_cartoon\v3\oxy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iva-of5\OSL-Userdata$\ans\Documents\Prosjekt\Yara_Porsgrunn\Figurer\DeepWaterExchange_cartoon\v3\oxy_4.b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6408" cy="1312015"/>
                          </a:xfrm>
                          <a:prstGeom prst="rect">
                            <a:avLst/>
                          </a:prstGeom>
                          <a:noFill/>
                          <a:ln>
                            <a:noFill/>
                          </a:ln>
                        </pic:spPr>
                      </pic:pic>
                    </a:graphicData>
                  </a:graphic>
                </wp:inline>
              </w:drawing>
            </w:r>
          </w:p>
        </w:tc>
      </w:tr>
      <w:tr w:rsidR="00464247" w:rsidRPr="00E15009" w14:paraId="7C8AC5BD" w14:textId="77777777" w:rsidTr="00464247">
        <w:tc>
          <w:tcPr>
            <w:tcW w:w="4530" w:type="dxa"/>
            <w:tcBorders>
              <w:top w:val="nil"/>
              <w:left w:val="single" w:sz="4" w:space="0" w:color="auto"/>
              <w:bottom w:val="nil"/>
              <w:right w:val="single" w:sz="4" w:space="0" w:color="auto"/>
            </w:tcBorders>
          </w:tcPr>
          <w:p w14:paraId="76C96271"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731AC50D" wp14:editId="650674DD">
                  <wp:extent cx="1810329" cy="1227667"/>
                  <wp:effectExtent l="0" t="0" r="0" b="0"/>
                  <wp:docPr id="31" name="Picture 2" descr="H:\Documents\Prosjekt\Yara_Porsgrunn\Figurer\DeepWaterExchange_cartoon\v2\sal_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Documents\Prosjekt\Yara_Porsgrunn\Figurer\DeepWaterExchange_cartoon\v2\sal_5.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247" cy="1235071"/>
                          </a:xfrm>
                          <a:prstGeom prst="rect">
                            <a:avLst/>
                          </a:prstGeom>
                          <a:noFill/>
                          <a:ln>
                            <a:noFill/>
                          </a:ln>
                        </pic:spPr>
                      </pic:pic>
                    </a:graphicData>
                  </a:graphic>
                </wp:inline>
              </w:drawing>
            </w:r>
          </w:p>
        </w:tc>
        <w:tc>
          <w:tcPr>
            <w:tcW w:w="4531" w:type="dxa"/>
            <w:tcBorders>
              <w:top w:val="nil"/>
              <w:left w:val="single" w:sz="4" w:space="0" w:color="auto"/>
              <w:bottom w:val="nil"/>
              <w:right w:val="single" w:sz="4" w:space="0" w:color="auto"/>
            </w:tcBorders>
          </w:tcPr>
          <w:p w14:paraId="26D29039"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43BE26EA" wp14:editId="70E7B6AC">
                  <wp:extent cx="1603375" cy="1086368"/>
                  <wp:effectExtent l="0" t="0" r="0" b="0"/>
                  <wp:docPr id="220165" name="Picture 220165" descr="\\niva-of5\OSL-Userdata$\ans\Documents\Prosjekt\Yara_Porsgrunn\Figurer\DeepWaterExchange_cartoon\v3\oxy_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va-of5\OSL-Userdata$\ans\Documents\Prosjekt\Yara_Porsgrunn\Figurer\DeepWaterExchange_cartoon\v3\oxy_5.b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10101" cy="1090925"/>
                          </a:xfrm>
                          <a:prstGeom prst="rect">
                            <a:avLst/>
                          </a:prstGeom>
                          <a:noFill/>
                          <a:ln>
                            <a:noFill/>
                          </a:ln>
                        </pic:spPr>
                      </pic:pic>
                    </a:graphicData>
                  </a:graphic>
                </wp:inline>
              </w:drawing>
            </w:r>
          </w:p>
          <w:p w14:paraId="76F3A841" w14:textId="77777777" w:rsidR="00464247" w:rsidRPr="00E15009" w:rsidRDefault="00464247" w:rsidP="00464247">
            <w:pPr>
              <w:jc w:val="center"/>
              <w:rPr>
                <w:rFonts w:ascii="Calibri" w:hAnsi="Calibri"/>
              </w:rPr>
            </w:pPr>
          </w:p>
        </w:tc>
      </w:tr>
      <w:tr w:rsidR="00464247" w:rsidRPr="00E15009" w14:paraId="5FF4C434" w14:textId="77777777" w:rsidTr="00464247">
        <w:tc>
          <w:tcPr>
            <w:tcW w:w="4530" w:type="dxa"/>
            <w:tcBorders>
              <w:top w:val="nil"/>
              <w:left w:val="single" w:sz="4" w:space="0" w:color="auto"/>
              <w:bottom w:val="single" w:sz="4" w:space="0" w:color="auto"/>
              <w:right w:val="single" w:sz="4" w:space="0" w:color="auto"/>
            </w:tcBorders>
          </w:tcPr>
          <w:p w14:paraId="72D0D4E0" w14:textId="77777777" w:rsidR="00464247" w:rsidRPr="00E15009" w:rsidRDefault="00464247" w:rsidP="00464247">
            <w:pPr>
              <w:jc w:val="center"/>
              <w:rPr>
                <w:rFonts w:ascii="Calibri" w:hAnsi="Calibri"/>
                <w:noProof/>
                <w:lang w:eastAsia="en-GB"/>
              </w:rPr>
            </w:pPr>
          </w:p>
        </w:tc>
        <w:tc>
          <w:tcPr>
            <w:tcW w:w="4531" w:type="dxa"/>
            <w:tcBorders>
              <w:top w:val="nil"/>
              <w:left w:val="single" w:sz="4" w:space="0" w:color="auto"/>
              <w:bottom w:val="single" w:sz="4" w:space="0" w:color="auto"/>
              <w:right w:val="single" w:sz="4" w:space="0" w:color="auto"/>
            </w:tcBorders>
          </w:tcPr>
          <w:p w14:paraId="508380E5" w14:textId="77777777" w:rsidR="00464247" w:rsidRPr="00E15009" w:rsidRDefault="00464247" w:rsidP="00464247">
            <w:pPr>
              <w:jc w:val="center"/>
              <w:rPr>
                <w:rFonts w:ascii="Calibri" w:hAnsi="Calibri"/>
                <w:noProof/>
                <w:lang w:eastAsia="en-GB"/>
              </w:rPr>
            </w:pPr>
          </w:p>
        </w:tc>
      </w:tr>
    </w:tbl>
    <w:p w14:paraId="4C17F820" w14:textId="77777777" w:rsidR="00464247" w:rsidRPr="00E15009" w:rsidRDefault="00464247" w:rsidP="00464247">
      <w:pPr>
        <w:spacing w:after="0" w:line="240" w:lineRule="auto"/>
        <w:ind w:left="851"/>
        <w:rPr>
          <w:rFonts w:ascii="Calibri" w:eastAsia="Times New Roman" w:hAnsi="Calibri" w:cs="Times New Roman"/>
          <w:szCs w:val="20"/>
          <w:lang w:eastAsia="nb-NO"/>
        </w:rPr>
      </w:pPr>
      <w:bookmarkStart w:id="22" w:name="_Ref492640185"/>
      <w:bookmarkStart w:id="23" w:name="_Ref493591218"/>
    </w:p>
    <w:p w14:paraId="4E96B96B" w14:textId="77777777" w:rsidR="00464247" w:rsidRPr="00E15009" w:rsidRDefault="00D817C5" w:rsidP="00464247">
      <w:pPr>
        <w:spacing w:after="0" w:line="240" w:lineRule="auto"/>
        <w:ind w:left="851" w:hanging="851"/>
        <w:rPr>
          <w:rFonts w:ascii="Calibri" w:eastAsia="Times New Roman" w:hAnsi="Calibri" w:cs="Times New Roman"/>
          <w:szCs w:val="20"/>
          <w:lang w:eastAsia="nb-NO"/>
        </w:rPr>
      </w:pPr>
      <w:bookmarkStart w:id="24" w:name="_Ref493669962"/>
      <w:r w:rsidRPr="00E15009">
        <w:rPr>
          <w:rFonts w:ascii="Calibri" w:eastAsia="Times New Roman" w:hAnsi="Calibri" w:cs="Times New Roman"/>
          <w:b/>
          <w:szCs w:val="20"/>
          <w:lang w:eastAsia="nb-NO"/>
        </w:rPr>
        <w:t>Figur 6</w:t>
      </w:r>
      <w:r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Skisse av hvordan vannutveksling kan foregå i en terskelfjord med lite vertikal blanding av bunnvannet.</w:t>
      </w:r>
      <w:bookmarkEnd w:id="22"/>
      <w:r w:rsidR="00464247" w:rsidRPr="00E15009">
        <w:rPr>
          <w:rFonts w:ascii="Calibri" w:eastAsia="Times New Roman" w:hAnsi="Calibri" w:cs="Times New Roman"/>
          <w:szCs w:val="20"/>
          <w:lang w:eastAsia="nb-NO"/>
        </w:rPr>
        <w:t xml:space="preserve"> På venstre siden vises egenvekten til vannmassene, hvor rødt indikerer tungt vann og rosa lettere vann. På høyre side vises oksygenforholdene i vannmassene, hvor hvitt indikerer oksygenrikt vann og lilla oksygenfattig vann.</w:t>
      </w:r>
      <w:bookmarkEnd w:id="23"/>
      <w:bookmarkEnd w:id="24"/>
    </w:p>
    <w:p w14:paraId="3FFED436"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2E1FFBFA"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Det som er påfallende med indre Oslofjord er at den vertikale blandingen i Vestfjorden er opp til fem ganger så stor som i Bunnefjorden. Dette betyr at prosessen med å blande ned lett vann under terskeldypet inne i fjorden, som er beskrevet i stadiet 3 til 5 på venstre side i</w:t>
      </w:r>
      <w:r w:rsidR="00C0685E" w:rsidRPr="00E15009">
        <w:rPr>
          <w:rFonts w:ascii="Calibri" w:eastAsia="Times New Roman" w:hAnsi="Calibri" w:cs="Times New Roman"/>
          <w:szCs w:val="20"/>
          <w:lang w:eastAsia="nb-NO"/>
        </w:rPr>
        <w:t xml:space="preserve"> Figur 5</w:t>
      </w:r>
      <w:r w:rsidRPr="00E15009">
        <w:rPr>
          <w:rFonts w:ascii="Calibri" w:eastAsia="Times New Roman" w:hAnsi="Calibri" w:cs="Times New Roman"/>
          <w:szCs w:val="20"/>
          <w:lang w:eastAsia="nb-NO"/>
        </w:rPr>
        <w:t xml:space="preserve">, går mye fortere i Vestfjorden, og det er dermed kortere perioder mellom dypvanns-fornyelsene. I Bunnefjorden hvor denne prosessen går mye saktere, er det mer tid for å utvikle hypoksiske forhold i dypvannet. Hvis den vertikale blandingen kunne økes i Bunnefjorden så ville dette bassenget tålt mer tilførsel av stoffer som forbruker oksygen.  </w:t>
      </w:r>
    </w:p>
    <w:p w14:paraId="1C126FED" w14:textId="77777777" w:rsidR="00464247" w:rsidRPr="00E15009" w:rsidRDefault="00464247" w:rsidP="00464247">
      <w:pPr>
        <w:spacing w:after="0" w:line="240" w:lineRule="auto"/>
        <w:rPr>
          <w:rFonts w:ascii="Calibri" w:eastAsia="Times New Roman" w:hAnsi="Calibri" w:cs="Times New Roman"/>
          <w:szCs w:val="20"/>
          <w:lang w:eastAsia="nb-N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1"/>
      </w:tblGrid>
      <w:tr w:rsidR="00464247" w:rsidRPr="00E15009" w14:paraId="1EEEB087" w14:textId="77777777" w:rsidTr="00464247">
        <w:tc>
          <w:tcPr>
            <w:tcW w:w="9061" w:type="dxa"/>
          </w:tcPr>
          <w:p w14:paraId="0A5CA33A"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0457D242" wp14:editId="659AC824">
                  <wp:extent cx="5416280" cy="2198451"/>
                  <wp:effectExtent l="0" t="0" r="0" b="0"/>
                  <wp:docPr id="20" name="Picture 19">
                    <a:extLst xmlns:a="http://schemas.openxmlformats.org/drawingml/2006/main">
                      <a:ext uri="{FF2B5EF4-FFF2-40B4-BE49-F238E27FC236}">
                        <a16:creationId xmlns:a16="http://schemas.microsoft.com/office/drawing/2014/main" id="{ACAF06E7-BA86-484E-AAA2-367FB0DB7F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CAF06E7-BA86-484E-AAA2-367FB0DB7F44}"/>
                              </a:ext>
                            </a:extLst>
                          </pic:cNvPr>
                          <pic:cNvPicPr>
                            <a:picLocks noChangeAspect="1"/>
                          </pic:cNvPicPr>
                        </pic:nvPicPr>
                        <pic:blipFill>
                          <a:blip r:embed="rId30" cstate="hqprint">
                            <a:extLst>
                              <a:ext uri="{28A0092B-C50C-407E-A947-70E740481C1C}">
                                <a14:useLocalDpi xmlns:a14="http://schemas.microsoft.com/office/drawing/2010/main"/>
                              </a:ext>
                            </a:extLst>
                          </a:blip>
                          <a:stretch>
                            <a:fillRect/>
                          </a:stretch>
                        </pic:blipFill>
                        <pic:spPr>
                          <a:xfrm>
                            <a:off x="0" y="0"/>
                            <a:ext cx="5440249" cy="2208180"/>
                          </a:xfrm>
                          <a:prstGeom prst="rect">
                            <a:avLst/>
                          </a:prstGeom>
                        </pic:spPr>
                      </pic:pic>
                    </a:graphicData>
                  </a:graphic>
                </wp:inline>
              </w:drawing>
            </w:r>
          </w:p>
        </w:tc>
      </w:tr>
      <w:tr w:rsidR="00464247" w:rsidRPr="00E15009" w14:paraId="2E7ADB2F" w14:textId="77777777" w:rsidTr="00464247">
        <w:tc>
          <w:tcPr>
            <w:tcW w:w="9061" w:type="dxa"/>
          </w:tcPr>
          <w:p w14:paraId="45F6F752"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3A5629D4" wp14:editId="123D8673">
                  <wp:extent cx="5392380" cy="2068749"/>
                  <wp:effectExtent l="0" t="0" r="0" b="8255"/>
                  <wp:docPr id="22" name="Picture 21">
                    <a:extLst xmlns:a="http://schemas.openxmlformats.org/drawingml/2006/main">
                      <a:ext uri="{FF2B5EF4-FFF2-40B4-BE49-F238E27FC236}">
                        <a16:creationId xmlns:a16="http://schemas.microsoft.com/office/drawing/2014/main" id="{0F9F0749-EB25-46E1-A89D-8381463359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0F9F0749-EB25-46E1-A89D-83814633596E}"/>
                              </a:ext>
                            </a:extLst>
                          </pic:cNvPr>
                          <pic:cNvPicPr>
                            <a:picLocks noChangeAspect="1"/>
                          </pic:cNvPicPr>
                        </pic:nvPicPr>
                        <pic:blipFill>
                          <a:blip r:embed="rId31" cstate="hqprint">
                            <a:extLst>
                              <a:ext uri="{28A0092B-C50C-407E-A947-70E740481C1C}">
                                <a14:useLocalDpi xmlns:a14="http://schemas.microsoft.com/office/drawing/2010/main"/>
                              </a:ext>
                            </a:extLst>
                          </a:blip>
                          <a:stretch>
                            <a:fillRect/>
                          </a:stretch>
                        </pic:blipFill>
                        <pic:spPr>
                          <a:xfrm>
                            <a:off x="0" y="0"/>
                            <a:ext cx="5425722" cy="2081540"/>
                          </a:xfrm>
                          <a:prstGeom prst="rect">
                            <a:avLst/>
                          </a:prstGeom>
                        </pic:spPr>
                      </pic:pic>
                    </a:graphicData>
                  </a:graphic>
                </wp:inline>
              </w:drawing>
            </w:r>
          </w:p>
        </w:tc>
      </w:tr>
      <w:tr w:rsidR="00464247" w:rsidRPr="00E15009" w14:paraId="79222F4F" w14:textId="77777777" w:rsidTr="00464247">
        <w:tc>
          <w:tcPr>
            <w:tcW w:w="9061" w:type="dxa"/>
          </w:tcPr>
          <w:p w14:paraId="3A375E1C" w14:textId="77777777" w:rsidR="00464247" w:rsidRPr="00E15009" w:rsidRDefault="00464247" w:rsidP="00464247">
            <w:pPr>
              <w:jc w:val="center"/>
              <w:rPr>
                <w:rFonts w:ascii="Calibri" w:hAnsi="Calibri"/>
              </w:rPr>
            </w:pPr>
            <w:r w:rsidRPr="00E15009">
              <w:rPr>
                <w:rFonts w:ascii="Calibri" w:hAnsi="Calibri"/>
                <w:noProof/>
              </w:rPr>
              <w:drawing>
                <wp:inline distT="0" distB="0" distL="0" distR="0" wp14:anchorId="1BD62DD1" wp14:editId="070A4869">
                  <wp:extent cx="5489825" cy="2159540"/>
                  <wp:effectExtent l="0" t="0" r="0" b="0"/>
                  <wp:docPr id="24" name="Picture 23">
                    <a:extLst xmlns:a="http://schemas.openxmlformats.org/drawingml/2006/main">
                      <a:ext uri="{FF2B5EF4-FFF2-40B4-BE49-F238E27FC236}">
                        <a16:creationId xmlns:a16="http://schemas.microsoft.com/office/drawing/2014/main" id="{10527B56-7D4E-40B0-AD41-95C22EB3BC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10527B56-7D4E-40B0-AD41-95C22EB3BC16}"/>
                              </a:ext>
                            </a:extLst>
                          </pic:cNvPr>
                          <pic:cNvPicPr>
                            <a:picLocks noChangeAspect="1"/>
                          </pic:cNvPicPr>
                        </pic:nvPicPr>
                        <pic:blipFill>
                          <a:blip r:embed="rId32" cstate="hqprint">
                            <a:extLst>
                              <a:ext uri="{28A0092B-C50C-407E-A947-70E740481C1C}">
                                <a14:useLocalDpi xmlns:a14="http://schemas.microsoft.com/office/drawing/2010/main"/>
                              </a:ext>
                            </a:extLst>
                          </a:blip>
                          <a:stretch>
                            <a:fillRect/>
                          </a:stretch>
                        </pic:blipFill>
                        <pic:spPr>
                          <a:xfrm>
                            <a:off x="0" y="0"/>
                            <a:ext cx="5525411" cy="2173539"/>
                          </a:xfrm>
                          <a:prstGeom prst="rect">
                            <a:avLst/>
                          </a:prstGeom>
                        </pic:spPr>
                      </pic:pic>
                    </a:graphicData>
                  </a:graphic>
                </wp:inline>
              </w:drawing>
            </w:r>
          </w:p>
        </w:tc>
      </w:tr>
      <w:tr w:rsidR="00464247" w:rsidRPr="00E15009" w14:paraId="3F2CE2A5" w14:textId="77777777" w:rsidTr="00464247">
        <w:tc>
          <w:tcPr>
            <w:tcW w:w="9061" w:type="dxa"/>
          </w:tcPr>
          <w:p w14:paraId="0DF02452" w14:textId="77777777" w:rsidR="00A4781E" w:rsidRPr="00E15009" w:rsidRDefault="00A4781E" w:rsidP="00870ABE">
            <w:pPr>
              <w:ind w:left="851" w:hanging="851"/>
              <w:rPr>
                <w:rFonts w:ascii="Calibri" w:hAnsi="Calibri"/>
                <w:sz w:val="22"/>
                <w:szCs w:val="22"/>
              </w:rPr>
            </w:pPr>
            <w:bookmarkStart w:id="25" w:name="_Ref32925657"/>
          </w:p>
          <w:p w14:paraId="50AE061A" w14:textId="77777777" w:rsidR="00464247" w:rsidRPr="00E15009" w:rsidRDefault="00D817C5" w:rsidP="00870ABE">
            <w:pPr>
              <w:ind w:left="851" w:hanging="851"/>
              <w:rPr>
                <w:rFonts w:ascii="Calibri" w:hAnsi="Calibri"/>
                <w:sz w:val="22"/>
                <w:szCs w:val="22"/>
              </w:rPr>
            </w:pPr>
            <w:r w:rsidRPr="00E15009">
              <w:rPr>
                <w:rFonts w:ascii="Calibri" w:hAnsi="Calibri"/>
                <w:b/>
                <w:sz w:val="22"/>
                <w:szCs w:val="22"/>
              </w:rPr>
              <w:t>Figur 7</w:t>
            </w:r>
            <w:r w:rsidRPr="00E15009">
              <w:rPr>
                <w:rFonts w:ascii="Calibri" w:hAnsi="Calibri"/>
                <w:sz w:val="22"/>
                <w:szCs w:val="22"/>
              </w:rPr>
              <w:t xml:space="preserve">. </w:t>
            </w:r>
            <w:r w:rsidR="00464247" w:rsidRPr="00E15009">
              <w:rPr>
                <w:rFonts w:ascii="Calibri" w:hAnsi="Calibri"/>
                <w:sz w:val="22"/>
                <w:szCs w:val="22"/>
              </w:rPr>
              <w:t>Oksygenforholdene i indre Oslofjord fra desember 2018 til desember 2019. Øverst vises forholdene rett før</w:t>
            </w:r>
            <w:r w:rsidR="00A4781E" w:rsidRPr="00E15009">
              <w:rPr>
                <w:rFonts w:ascii="Calibri" w:hAnsi="Calibri"/>
                <w:sz w:val="22"/>
                <w:szCs w:val="22"/>
              </w:rPr>
              <w:t xml:space="preserve"> </w:t>
            </w:r>
            <w:r w:rsidR="00464247" w:rsidRPr="00E15009">
              <w:rPr>
                <w:rFonts w:ascii="Calibri" w:hAnsi="Calibri"/>
                <w:sz w:val="22"/>
                <w:szCs w:val="22"/>
              </w:rPr>
              <w:t>en dypvannsfornyelse. I midten vises forholdene rett etter dypvannsfornyelsen. Nederst vises forholdene etter at vannmassene har vært stagnerte i flere måneder og oksygenet brukes gradvis opp.</w:t>
            </w:r>
            <w:bookmarkEnd w:id="25"/>
          </w:p>
        </w:tc>
      </w:tr>
      <w:tr w:rsidR="00870ABE" w:rsidRPr="00E15009" w14:paraId="66B203B7" w14:textId="77777777" w:rsidTr="00464247">
        <w:tc>
          <w:tcPr>
            <w:tcW w:w="9061" w:type="dxa"/>
          </w:tcPr>
          <w:p w14:paraId="37FFAD8E" w14:textId="77777777" w:rsidR="00870ABE" w:rsidRPr="00E15009" w:rsidRDefault="00870ABE" w:rsidP="00464247">
            <w:pPr>
              <w:ind w:left="851" w:hanging="851"/>
              <w:jc w:val="both"/>
              <w:rPr>
                <w:rFonts w:ascii="Calibri" w:hAnsi="Calibri"/>
              </w:rPr>
            </w:pPr>
          </w:p>
        </w:tc>
      </w:tr>
    </w:tbl>
    <w:p w14:paraId="5645693B" w14:textId="77777777" w:rsidR="00464247" w:rsidRPr="00E15009" w:rsidRDefault="00464247" w:rsidP="00464247">
      <w:pPr>
        <w:spacing w:after="0" w:line="240" w:lineRule="auto"/>
        <w:rPr>
          <w:rFonts w:ascii="Calibri" w:eastAsia="Times New Roman" w:hAnsi="Calibri" w:cs="Times New Roman"/>
          <w:szCs w:val="20"/>
          <w:lang w:eastAsia="nb-NO"/>
        </w:rPr>
      </w:pPr>
    </w:p>
    <w:p w14:paraId="3FE2EFE6" w14:textId="77777777" w:rsidR="00464247" w:rsidRPr="00E15009" w:rsidRDefault="00464247" w:rsidP="00464247">
      <w:pPr>
        <w:spacing w:after="0" w:line="240" w:lineRule="auto"/>
        <w:rPr>
          <w:rFonts w:ascii="Palatino Linotype" w:eastAsia="Times New Roman" w:hAnsi="Palatino Linotype" w:cs="Times New Roman"/>
          <w:b/>
          <w:sz w:val="24"/>
          <w:szCs w:val="20"/>
          <w:lang w:eastAsia="nb-NO"/>
        </w:rPr>
      </w:pPr>
      <w:r w:rsidRPr="00E15009">
        <w:rPr>
          <w:rFonts w:ascii="Calibri" w:eastAsia="Times New Roman" w:hAnsi="Calibri" w:cs="Times New Roman"/>
          <w:szCs w:val="20"/>
          <w:lang w:eastAsia="nb-NO"/>
        </w:rPr>
        <w:br w:type="page"/>
      </w:r>
    </w:p>
    <w:p w14:paraId="001A20E0" w14:textId="77777777" w:rsidR="00464247" w:rsidRPr="00E15009" w:rsidRDefault="00464247" w:rsidP="000037E1">
      <w:pPr>
        <w:pStyle w:val="Heading2"/>
        <w:rPr>
          <w:rFonts w:eastAsia="Times New Roman"/>
          <w:lang w:eastAsia="nb-NO"/>
        </w:rPr>
      </w:pPr>
      <w:bookmarkStart w:id="26" w:name="_Toc34319304"/>
      <w:bookmarkStart w:id="27" w:name="_Toc43198305"/>
      <w:r w:rsidRPr="00E15009">
        <w:rPr>
          <w:rFonts w:eastAsia="Times New Roman"/>
          <w:lang w:eastAsia="nb-NO"/>
        </w:rPr>
        <w:lastRenderedPageBreak/>
        <w:t>Dypvannsfornyelse i 2018-2019</w:t>
      </w:r>
      <w:bookmarkEnd w:id="26"/>
      <w:bookmarkEnd w:id="27"/>
    </w:p>
    <w:p w14:paraId="056BEE72"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I desember 2018 var det lave oksygenforhold i hele fjorden (se</w:t>
      </w:r>
      <w:r w:rsidR="00127293" w:rsidRPr="00E15009">
        <w:rPr>
          <w:rFonts w:ascii="Calibri" w:eastAsia="Times New Roman" w:hAnsi="Calibri" w:cs="Times New Roman"/>
          <w:szCs w:val="20"/>
          <w:lang w:eastAsia="nb-NO"/>
        </w:rPr>
        <w:t xml:space="preserve"> Figur 6</w:t>
      </w:r>
      <w:r w:rsidRPr="00E15009">
        <w:rPr>
          <w:rFonts w:ascii="Calibri" w:eastAsia="Times New Roman" w:hAnsi="Calibri" w:cs="Times New Roman"/>
          <w:szCs w:val="20"/>
          <w:lang w:eastAsia="nb-NO"/>
        </w:rPr>
        <w:t>). Oksygenminimum rundt 30 m dyp tyder på at noe dypvann allerede hadde blitt løftet opp fra dypet. I februar 2019 hadde det vært en fullstendig dypvannsfornyelse i hele fjorden. Oksygenkonsentrasjonen i Bunnefjorden var i slutten av februar på 3,25 ml/L helt ned til bunn. Så høyt har det ikke vært siden forrige fullstendige dypvannsfornyelse i april 2013.</w:t>
      </w:r>
    </w:p>
    <w:p w14:paraId="18A74051"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635B2E6A"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I løpet av 2019 har nedbrytning av organisk materiale ført til at den stillestående vannmassen under terskeldyp har fått lave oksygenverdier igjen. Det er nå mindre enn 1,5 ml/L i Lysakerfjorden og Bunnefjorden. Det er også lave verdier i Oslo havn, Bærumsbassenget og Steilene Nord.  </w:t>
      </w:r>
    </w:p>
    <w:p w14:paraId="3C107B00" w14:textId="77777777" w:rsidR="00464247" w:rsidRPr="00E15009" w:rsidRDefault="00464247" w:rsidP="00464247">
      <w:pPr>
        <w:spacing w:after="0" w:line="240" w:lineRule="auto"/>
        <w:rPr>
          <w:rFonts w:ascii="Palatino Linotype" w:eastAsia="Times New Roman" w:hAnsi="Palatino Linotype" w:cs="Times New Roman"/>
          <w:b/>
          <w:sz w:val="24"/>
          <w:szCs w:val="20"/>
          <w:lang w:eastAsia="nb-NO"/>
        </w:rPr>
      </w:pPr>
    </w:p>
    <w:p w14:paraId="5F4B931A"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Det er som sagt stor forskjell på hvor raskt vannmassene blandes, og dermed hvor fort dypvannet blir lettere, i de forskjellige bassengene i indre Oslofjord. Det er kjent at vannmassene blandes rundt fem ganger så raskt i Vestfjorden sammenlignet med Bunnefjorden. Vannmassene i Lysakerfjorden blandes vertikalt med en hastighet som er raskere enn i Bunnefjorden, men tregere enn i Vestfjorden. I det lille bassenget som ligger ved Oscarsborg rett på innsiden av Drøbakterskelen er det vertikale blandingen svært høy. </w:t>
      </w:r>
    </w:p>
    <w:p w14:paraId="7157400F"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3B4163B4"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Disse forskjellene ser en resultatet av når tettheten i fjorden studeres etter en periode hvor vannmassene under terskeldyp har vært stillestående (se</w:t>
      </w:r>
      <w:r w:rsidR="00C0685E" w:rsidRPr="00E15009">
        <w:rPr>
          <w:rFonts w:ascii="Calibri" w:eastAsia="Times New Roman" w:hAnsi="Calibri" w:cs="Times New Roman"/>
          <w:szCs w:val="20"/>
          <w:lang w:eastAsia="nb-NO"/>
        </w:rPr>
        <w:t xml:space="preserve"> Figur </w:t>
      </w:r>
      <w:r w:rsidR="00127293" w:rsidRPr="00E15009">
        <w:rPr>
          <w:rFonts w:ascii="Calibri" w:eastAsia="Times New Roman" w:hAnsi="Calibri" w:cs="Times New Roman"/>
          <w:szCs w:val="20"/>
          <w:lang w:eastAsia="nb-NO"/>
        </w:rPr>
        <w:t>7</w:t>
      </w:r>
      <w:r w:rsidRPr="00E15009">
        <w:rPr>
          <w:rFonts w:ascii="Calibri" w:eastAsia="Times New Roman" w:hAnsi="Calibri" w:cs="Times New Roman"/>
          <w:szCs w:val="20"/>
          <w:lang w:eastAsia="nb-NO"/>
        </w:rPr>
        <w:t>). Rask vertikal blanding gir lavere egenvekt ved bunn. Rett innenfor Drøbakterskelen er tettheten 25,11 helt ned til bunn. I Vestfjorden er tettheten 25,48 ved bunn, mens den i Bunnefjorden er 26,09.</w:t>
      </w:r>
    </w:p>
    <w:p w14:paraId="569ACBBA"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0B868886" w14:textId="77777777" w:rsidR="00464247" w:rsidRPr="00E15009" w:rsidRDefault="00464247" w:rsidP="00464247">
      <w:pPr>
        <w:spacing w:after="0" w:line="240" w:lineRule="auto"/>
        <w:rPr>
          <w:rFonts w:ascii="Calibri" w:eastAsia="Times New Roman" w:hAnsi="Calibri" w:cs="Times New Roman"/>
          <w:szCs w:val="20"/>
          <w:lang w:eastAsia="nb-NO"/>
        </w:rPr>
      </w:pPr>
    </w:p>
    <w:p w14:paraId="43302A03" w14:textId="77777777" w:rsidR="00464247" w:rsidRPr="00E15009" w:rsidRDefault="00464247" w:rsidP="00464247">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drawing>
          <wp:inline distT="0" distB="0" distL="0" distR="0" wp14:anchorId="141CFA59" wp14:editId="36BCD4EB">
            <wp:extent cx="6152304" cy="2124922"/>
            <wp:effectExtent l="0" t="0" r="1270" b="8890"/>
            <wp:docPr id="13" name="Picture 12" descr="A picture containing screenshot&#10;&#10;Description automatically generated">
              <a:extLst xmlns:a="http://schemas.openxmlformats.org/drawingml/2006/main">
                <a:ext uri="{FF2B5EF4-FFF2-40B4-BE49-F238E27FC236}">
                  <a16:creationId xmlns:a16="http://schemas.microsoft.com/office/drawing/2014/main" id="{F58DF83E-0883-4F16-84ED-23C4DBFA2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screenshot&#10;&#10;Description automatically generated">
                      <a:extLst>
                        <a:ext uri="{FF2B5EF4-FFF2-40B4-BE49-F238E27FC236}">
                          <a16:creationId xmlns:a16="http://schemas.microsoft.com/office/drawing/2014/main" id="{F58DF83E-0883-4F16-84ED-23C4DBFA22BD}"/>
                        </a:ext>
                      </a:extLst>
                    </pic:cNvPr>
                    <pic:cNvPicPr>
                      <a:picLocks noChangeAspect="1"/>
                    </pic:cNvPicPr>
                  </pic:nvPicPr>
                  <pic:blipFill>
                    <a:blip r:embed="rId33" cstate="hqprint">
                      <a:extLst>
                        <a:ext uri="{28A0092B-C50C-407E-A947-70E740481C1C}">
                          <a14:useLocalDpi xmlns:a14="http://schemas.microsoft.com/office/drawing/2010/main"/>
                        </a:ext>
                      </a:extLst>
                    </a:blip>
                    <a:stretch>
                      <a:fillRect/>
                    </a:stretch>
                  </pic:blipFill>
                  <pic:spPr>
                    <a:xfrm>
                      <a:off x="0" y="0"/>
                      <a:ext cx="6156514" cy="2126376"/>
                    </a:xfrm>
                    <a:prstGeom prst="rect">
                      <a:avLst/>
                    </a:prstGeom>
                  </pic:spPr>
                </pic:pic>
              </a:graphicData>
            </a:graphic>
          </wp:inline>
        </w:drawing>
      </w:r>
    </w:p>
    <w:p w14:paraId="29C88ACF" w14:textId="77777777" w:rsidR="00464247" w:rsidRPr="006906E9" w:rsidRDefault="00D817C5" w:rsidP="00464247">
      <w:pPr>
        <w:spacing w:after="0" w:line="240" w:lineRule="auto"/>
        <w:ind w:left="851" w:hanging="851"/>
        <w:rPr>
          <w:rFonts w:ascii="Calibri" w:eastAsia="Times New Roman" w:hAnsi="Calibri" w:cs="Times New Roman"/>
          <w:sz w:val="20"/>
          <w:szCs w:val="20"/>
          <w:lang w:eastAsia="nb-NO"/>
        </w:rPr>
      </w:pPr>
      <w:bookmarkStart w:id="28" w:name="_Ref32926027"/>
      <w:r w:rsidRPr="006906E9">
        <w:rPr>
          <w:rFonts w:ascii="Calibri" w:eastAsia="Times New Roman" w:hAnsi="Calibri" w:cs="Times New Roman"/>
          <w:b/>
          <w:sz w:val="20"/>
          <w:szCs w:val="20"/>
          <w:lang w:eastAsia="nb-NO"/>
        </w:rPr>
        <w:t>Figur 8</w:t>
      </w:r>
      <w:r w:rsidRPr="006906E9">
        <w:rPr>
          <w:rFonts w:ascii="Calibri" w:eastAsia="Times New Roman" w:hAnsi="Calibri" w:cs="Times New Roman"/>
          <w:sz w:val="20"/>
          <w:szCs w:val="20"/>
          <w:lang w:eastAsia="nb-NO"/>
        </w:rPr>
        <w:t xml:space="preserve">. </w:t>
      </w:r>
      <w:r w:rsidR="00464247" w:rsidRPr="006906E9">
        <w:rPr>
          <w:rFonts w:ascii="Calibri" w:eastAsia="Times New Roman" w:hAnsi="Calibri" w:cs="Times New Roman"/>
          <w:sz w:val="20"/>
          <w:szCs w:val="20"/>
          <w:lang w:eastAsia="nb-NO"/>
        </w:rPr>
        <w:t>Tettheten i indre Oslofjord i desember 2019.</w:t>
      </w:r>
      <w:bookmarkEnd w:id="28"/>
      <w:r w:rsidR="00464247" w:rsidRPr="006906E9">
        <w:rPr>
          <w:rFonts w:ascii="Calibri" w:eastAsia="Times New Roman" w:hAnsi="Calibri" w:cs="Times New Roman"/>
          <w:sz w:val="20"/>
          <w:szCs w:val="20"/>
          <w:lang w:eastAsia="nb-NO"/>
        </w:rPr>
        <w:t xml:space="preserve"> </w:t>
      </w:r>
    </w:p>
    <w:p w14:paraId="0D81F940" w14:textId="77777777" w:rsidR="00464247" w:rsidRPr="00E15009" w:rsidRDefault="00464247" w:rsidP="00464247">
      <w:pPr>
        <w:spacing w:after="0" w:line="240" w:lineRule="auto"/>
        <w:rPr>
          <w:rFonts w:ascii="Calibri" w:eastAsia="Times New Roman" w:hAnsi="Calibri" w:cs="Times New Roman"/>
          <w:szCs w:val="20"/>
          <w:lang w:eastAsia="nb-NO"/>
        </w:rPr>
      </w:pPr>
    </w:p>
    <w:p w14:paraId="4E43BBC1" w14:textId="77777777" w:rsidR="00464247" w:rsidRPr="00E15009" w:rsidRDefault="00464247" w:rsidP="00464247">
      <w:pPr>
        <w:spacing w:after="0" w:line="240" w:lineRule="auto"/>
        <w:rPr>
          <w:rFonts w:ascii="Palatino Linotype" w:eastAsia="Times New Roman" w:hAnsi="Palatino Linotype" w:cs="Times New Roman"/>
          <w:b/>
          <w:sz w:val="28"/>
          <w:szCs w:val="20"/>
          <w:lang w:eastAsia="nb-NO"/>
        </w:rPr>
      </w:pPr>
      <w:r w:rsidRPr="00E15009">
        <w:rPr>
          <w:rFonts w:ascii="Calibri" w:eastAsia="Times New Roman" w:hAnsi="Calibri" w:cs="Times New Roman"/>
          <w:szCs w:val="20"/>
          <w:lang w:eastAsia="nb-NO"/>
        </w:rPr>
        <w:br w:type="page"/>
      </w:r>
    </w:p>
    <w:p w14:paraId="1786BB19" w14:textId="77777777" w:rsidR="00464247" w:rsidRPr="00E15009" w:rsidRDefault="00464247" w:rsidP="000037E1">
      <w:pPr>
        <w:pStyle w:val="Heading2"/>
        <w:rPr>
          <w:rFonts w:eastAsia="Times New Roman"/>
          <w:lang w:eastAsia="nb-NO"/>
        </w:rPr>
      </w:pPr>
      <w:bookmarkStart w:id="29" w:name="_Toc34319305"/>
      <w:bookmarkStart w:id="30" w:name="_Toc43198306"/>
      <w:r w:rsidRPr="00E15009">
        <w:rPr>
          <w:rFonts w:eastAsia="Times New Roman"/>
          <w:lang w:eastAsia="nb-NO"/>
        </w:rPr>
        <w:lastRenderedPageBreak/>
        <w:t>Planteplankton</w:t>
      </w:r>
      <w:bookmarkEnd w:id="29"/>
      <w:bookmarkEnd w:id="30"/>
    </w:p>
    <w:p w14:paraId="26C47BB6" w14:textId="77777777" w:rsidR="00464247" w:rsidRPr="00E15009" w:rsidRDefault="00464247" w:rsidP="00DD6F9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Det ble gjennomført kvantitative (telleprøver) og kvalitative (håvtrekk) undersøkelser av plante</w:t>
      </w:r>
      <w:r w:rsidR="00DD6F9C" w:rsidRPr="00E15009">
        <w:rPr>
          <w:rFonts w:ascii="Calibri" w:eastAsia="Times New Roman" w:hAnsi="Calibri" w:cs="Times New Roman"/>
          <w:szCs w:val="20"/>
          <w:lang w:eastAsia="nb-NO"/>
        </w:rPr>
        <w:t>-</w:t>
      </w:r>
      <w:r w:rsidRPr="00E15009">
        <w:rPr>
          <w:rFonts w:ascii="Calibri" w:eastAsia="Times New Roman" w:hAnsi="Calibri" w:cs="Times New Roman"/>
          <w:szCs w:val="20"/>
          <w:lang w:eastAsia="nb-NO"/>
        </w:rPr>
        <w:t xml:space="preserve">planktonsamfunnet ved to stasjoner i 2019, Dk1 – Steilene og Ep1 – Bunnefjorden. </w:t>
      </w:r>
      <w:r w:rsidR="00367C62" w:rsidRPr="00E15009">
        <w:rPr>
          <w:rFonts w:ascii="Calibri" w:eastAsia="Times New Roman" w:hAnsi="Calibri" w:cs="Times New Roman"/>
          <w:szCs w:val="20"/>
          <w:lang w:eastAsia="nb-NO"/>
        </w:rPr>
        <w:t xml:space="preserve">Figur 8 og Figur 9 </w:t>
      </w:r>
      <w:r w:rsidRPr="00E15009">
        <w:rPr>
          <w:rFonts w:ascii="Calibri" w:eastAsia="Times New Roman" w:hAnsi="Calibri" w:cs="Times New Roman"/>
          <w:szCs w:val="20"/>
          <w:lang w:eastAsia="nb-NO"/>
        </w:rPr>
        <w:t>viser de målte klorofyllmengdene, samt en oppsummering av planteplanktonsamfunnet gjennom året på henholdsvis Dk1 og Ep1.</w:t>
      </w:r>
    </w:p>
    <w:p w14:paraId="5ACAAF7C"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2CBB14FE"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Planteplanktonsamfunnet var forholdsvis like på de to stasjonene. Vintersamfunnet var preget av stor diversitet og få celler. Håvtrekkene var dominert av kiselflagellaten </w:t>
      </w:r>
      <w:r w:rsidRPr="00E15009">
        <w:rPr>
          <w:rFonts w:ascii="Calibri" w:eastAsia="Times New Roman" w:hAnsi="Calibri" w:cs="Times New Roman"/>
          <w:i/>
          <w:iCs/>
          <w:szCs w:val="20"/>
          <w:lang w:eastAsia="nb-NO"/>
        </w:rPr>
        <w:t>Dictyocha speculum</w:t>
      </w:r>
      <w:r w:rsidRPr="00E15009">
        <w:rPr>
          <w:rFonts w:ascii="Calibri" w:eastAsia="Times New Roman" w:hAnsi="Calibri" w:cs="Times New Roman"/>
          <w:szCs w:val="20"/>
          <w:lang w:eastAsia="nb-NO"/>
        </w:rPr>
        <w:t xml:space="preserve">, en art som kan være fiskegiftig. I februar og mars ble det registrert mye av fureflagellaten </w:t>
      </w:r>
      <w:r w:rsidRPr="00E15009">
        <w:rPr>
          <w:rFonts w:ascii="Calibri" w:eastAsia="Times New Roman" w:hAnsi="Calibri" w:cs="Times New Roman"/>
          <w:i/>
          <w:iCs/>
          <w:szCs w:val="20"/>
          <w:lang w:eastAsia="nb-NO"/>
        </w:rPr>
        <w:t xml:space="preserve">Dinophysis acuminata </w:t>
      </w:r>
      <w:r w:rsidRPr="00E15009">
        <w:rPr>
          <w:rFonts w:ascii="Calibri" w:eastAsia="Times New Roman" w:hAnsi="Calibri" w:cs="Times New Roman"/>
          <w:szCs w:val="20"/>
          <w:lang w:eastAsia="nb-NO"/>
        </w:rPr>
        <w:t>(</w:t>
      </w:r>
      <w:r w:rsidR="005F12E3" w:rsidRPr="00E15009">
        <w:rPr>
          <w:rFonts w:ascii="Calibri" w:eastAsia="Times New Roman" w:hAnsi="Calibri" w:cs="Times New Roman"/>
          <w:szCs w:val="20"/>
          <w:lang w:eastAsia="nb-NO"/>
        </w:rPr>
        <w:t>10</w:t>
      </w:r>
      <w:r w:rsidRPr="00E15009">
        <w:rPr>
          <w:rFonts w:ascii="Calibri" w:eastAsia="Times New Roman" w:hAnsi="Calibri" w:cs="Times New Roman"/>
          <w:szCs w:val="20"/>
          <w:lang w:eastAsia="nb-NO"/>
        </w:rPr>
        <w:t xml:space="preserve"> A)</w:t>
      </w:r>
      <w:r w:rsidRPr="00E15009">
        <w:rPr>
          <w:rFonts w:ascii="Calibri" w:eastAsia="Times New Roman" w:hAnsi="Calibri" w:cs="Times New Roman"/>
          <w:i/>
          <w:iCs/>
          <w:szCs w:val="20"/>
          <w:lang w:eastAsia="nb-NO"/>
        </w:rPr>
        <w:t>. Dinophysis</w:t>
      </w:r>
      <w:r w:rsidRPr="00E15009">
        <w:rPr>
          <w:rFonts w:ascii="Calibri" w:eastAsia="Times New Roman" w:hAnsi="Calibri" w:cs="Times New Roman"/>
          <w:szCs w:val="20"/>
          <w:lang w:eastAsia="nb-NO"/>
        </w:rPr>
        <w:t xml:space="preserve">-artene er kjent for å være en av de forårsakende organismene for DSP. </w:t>
      </w:r>
      <w:r w:rsidRPr="00E15009">
        <w:rPr>
          <w:rFonts w:ascii="Calibri" w:eastAsia="Times New Roman" w:hAnsi="Calibri" w:cs="Times New Roman"/>
          <w:i/>
          <w:iCs/>
          <w:szCs w:val="20"/>
          <w:lang w:eastAsia="nb-NO"/>
        </w:rPr>
        <w:t xml:space="preserve">Dinophysis acuminata </w:t>
      </w:r>
      <w:r w:rsidRPr="00E15009">
        <w:rPr>
          <w:rFonts w:ascii="Calibri" w:eastAsia="Times New Roman" w:hAnsi="Calibri" w:cs="Times New Roman"/>
          <w:szCs w:val="20"/>
          <w:lang w:eastAsia="nb-NO"/>
        </w:rPr>
        <w:t xml:space="preserve">er en av de minste </w:t>
      </w:r>
      <w:r w:rsidRPr="00E15009">
        <w:rPr>
          <w:rFonts w:ascii="Calibri" w:eastAsia="Times New Roman" w:hAnsi="Calibri" w:cs="Times New Roman"/>
          <w:i/>
          <w:iCs/>
          <w:szCs w:val="20"/>
          <w:lang w:eastAsia="nb-NO"/>
        </w:rPr>
        <w:t>Dinophysis-</w:t>
      </w:r>
      <w:r w:rsidRPr="00E15009">
        <w:rPr>
          <w:rFonts w:ascii="Calibri" w:eastAsia="Times New Roman" w:hAnsi="Calibri" w:cs="Times New Roman"/>
          <w:szCs w:val="20"/>
          <w:lang w:eastAsia="nb-NO"/>
        </w:rPr>
        <w:t xml:space="preserve">artene som er vanlig fra Oslofjorden og den har blitt registrert gjennom hele 2019. Mest tallrik var den om vinteren og tidlig vår, senere på sommeren ble det mer av en annen art, </w:t>
      </w:r>
      <w:r w:rsidRPr="00E15009">
        <w:rPr>
          <w:rFonts w:ascii="Calibri" w:eastAsia="Times New Roman" w:hAnsi="Calibri" w:cs="Times New Roman"/>
          <w:i/>
          <w:iCs/>
          <w:szCs w:val="20"/>
          <w:lang w:eastAsia="nb-NO"/>
        </w:rPr>
        <w:t xml:space="preserve">Dinophysis norvegica. </w:t>
      </w:r>
    </w:p>
    <w:p w14:paraId="20213229" w14:textId="77777777" w:rsidR="00464247" w:rsidRPr="00E15009" w:rsidRDefault="00464247" w:rsidP="00464247">
      <w:pPr>
        <w:spacing w:after="0" w:line="240" w:lineRule="auto"/>
        <w:rPr>
          <w:rFonts w:ascii="Calibri" w:eastAsia="Times New Roman" w:hAnsi="Calibri" w:cs="Times New Roman"/>
          <w:szCs w:val="20"/>
          <w:lang w:eastAsia="nb-NO"/>
        </w:rPr>
      </w:pPr>
    </w:p>
    <w:p w14:paraId="348E1939" w14:textId="77777777" w:rsidR="00464247" w:rsidRPr="00E15009" w:rsidRDefault="00464247" w:rsidP="00464247">
      <w:pPr>
        <w:spacing w:after="0" w:line="240" w:lineRule="auto"/>
        <w:ind w:left="851" w:hanging="851"/>
        <w:rPr>
          <w:rFonts w:ascii="Calibri" w:eastAsia="Times New Roman" w:hAnsi="Calibri" w:cs="Times New Roman"/>
          <w:szCs w:val="20"/>
          <w:lang w:eastAsia="nb-NO"/>
        </w:rPr>
      </w:pPr>
    </w:p>
    <w:p w14:paraId="4A6A80BD" w14:textId="77777777" w:rsidR="00464247" w:rsidRPr="00E15009" w:rsidRDefault="00464247" w:rsidP="00464247">
      <w:pPr>
        <w:spacing w:after="0" w:line="240" w:lineRule="auto"/>
        <w:jc w:val="center"/>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drawing>
          <wp:inline distT="0" distB="0" distL="0" distR="0" wp14:anchorId="054108C7" wp14:editId="5D25160D">
            <wp:extent cx="4652010" cy="4840078"/>
            <wp:effectExtent l="0" t="0" r="0"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k1_Steilene_plot_chla+a+c.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4454" cy="4853025"/>
                    </a:xfrm>
                    <a:prstGeom prst="rect">
                      <a:avLst/>
                    </a:prstGeom>
                  </pic:spPr>
                </pic:pic>
              </a:graphicData>
            </a:graphic>
          </wp:inline>
        </w:drawing>
      </w:r>
    </w:p>
    <w:p w14:paraId="72D9B51D" w14:textId="77777777" w:rsidR="00464247" w:rsidRPr="008A7ECE" w:rsidRDefault="00D817C5" w:rsidP="00464247">
      <w:pPr>
        <w:spacing w:after="0" w:line="240" w:lineRule="auto"/>
        <w:ind w:left="851" w:hanging="851"/>
        <w:jc w:val="both"/>
        <w:rPr>
          <w:rFonts w:ascii="Calibri" w:eastAsia="Times New Roman" w:hAnsi="Calibri" w:cs="Times New Roman"/>
          <w:sz w:val="20"/>
          <w:szCs w:val="20"/>
          <w:lang w:eastAsia="nb-NO"/>
        </w:rPr>
      </w:pPr>
      <w:bookmarkStart w:id="31" w:name="_Ref33774841"/>
      <w:r w:rsidRPr="008A7ECE">
        <w:rPr>
          <w:rFonts w:ascii="Calibri" w:eastAsia="Times New Roman" w:hAnsi="Calibri" w:cs="Times New Roman"/>
          <w:b/>
          <w:sz w:val="20"/>
          <w:szCs w:val="20"/>
          <w:lang w:eastAsia="nb-NO"/>
        </w:rPr>
        <w:t>Figur 9</w:t>
      </w:r>
      <w:r w:rsidRPr="008A7ECE">
        <w:rPr>
          <w:rFonts w:ascii="Calibri" w:eastAsia="Times New Roman" w:hAnsi="Calibri" w:cs="Times New Roman"/>
          <w:sz w:val="20"/>
          <w:szCs w:val="20"/>
          <w:lang w:eastAsia="nb-NO"/>
        </w:rPr>
        <w:t xml:space="preserve">. </w:t>
      </w:r>
      <w:r w:rsidR="00464247" w:rsidRPr="008A7ECE">
        <w:rPr>
          <w:rFonts w:ascii="Calibri" w:eastAsia="Times New Roman" w:hAnsi="Calibri" w:cs="Times New Roman"/>
          <w:sz w:val="20"/>
          <w:szCs w:val="20"/>
          <w:lang w:eastAsia="nb-NO"/>
        </w:rPr>
        <w:t>Øverst vises klorofyllverdier fra overflatelaget (0-2 m) og under er en oppsummering av planteplanktonsamfunnet vist som antall celler/L (midten) og pg karbon/L (nederst). Diagrammene er delt inn i de funksjonelle gruppene kiselalger (orange), fureflagellater (blå) og gruppen andre flagellater og monader (grå), som omfatter alle andre planteplanktongrupper, inkludert uidentifiserbare celler.</w:t>
      </w:r>
      <w:bookmarkEnd w:id="31"/>
    </w:p>
    <w:p w14:paraId="25060D4D" w14:textId="77777777" w:rsidR="00464247" w:rsidRPr="00E15009" w:rsidRDefault="00464247" w:rsidP="00464247">
      <w:pPr>
        <w:spacing w:after="0" w:line="240" w:lineRule="auto"/>
        <w:ind w:left="851"/>
        <w:rPr>
          <w:rFonts w:ascii="Calibri" w:eastAsia="Times New Roman" w:hAnsi="Calibri" w:cs="Times New Roman"/>
          <w:szCs w:val="20"/>
          <w:lang w:eastAsia="nb-NO"/>
        </w:rPr>
      </w:pPr>
    </w:p>
    <w:p w14:paraId="74390EDF" w14:textId="77777777" w:rsidR="00464247" w:rsidRPr="00E15009" w:rsidRDefault="00464247" w:rsidP="00464247">
      <w:pPr>
        <w:spacing w:after="0" w:line="240" w:lineRule="auto"/>
        <w:ind w:left="851" w:hanging="851"/>
        <w:jc w:val="center"/>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lastRenderedPageBreak/>
        <w:drawing>
          <wp:inline distT="0" distB="0" distL="0" distR="0" wp14:anchorId="6238686C" wp14:editId="290AD3FF">
            <wp:extent cx="5275385" cy="5275385"/>
            <wp:effectExtent l="0" t="0" r="1905" b="190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p1_Bunnefjorden_plot_chla+a+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82382" cy="5282382"/>
                    </a:xfrm>
                    <a:prstGeom prst="rect">
                      <a:avLst/>
                    </a:prstGeom>
                  </pic:spPr>
                </pic:pic>
              </a:graphicData>
            </a:graphic>
          </wp:inline>
        </w:drawing>
      </w:r>
    </w:p>
    <w:p w14:paraId="4BFC814A" w14:textId="77777777" w:rsidR="00A4781E" w:rsidRPr="00E15009" w:rsidRDefault="00A4781E" w:rsidP="00A4781E">
      <w:pPr>
        <w:spacing w:after="0" w:line="240" w:lineRule="auto"/>
        <w:ind w:left="851"/>
        <w:jc w:val="both"/>
        <w:rPr>
          <w:rFonts w:ascii="Calibri" w:eastAsia="Times New Roman" w:hAnsi="Calibri" w:cs="Times New Roman"/>
          <w:szCs w:val="20"/>
          <w:lang w:eastAsia="nb-NO"/>
        </w:rPr>
      </w:pPr>
      <w:bookmarkStart w:id="32" w:name="_Ref33774850"/>
    </w:p>
    <w:p w14:paraId="30F8CC86" w14:textId="77777777" w:rsidR="00464247" w:rsidRPr="008A7ECE" w:rsidRDefault="00D817C5" w:rsidP="00D817C5">
      <w:pPr>
        <w:spacing w:after="0" w:line="240" w:lineRule="auto"/>
        <w:ind w:left="708"/>
        <w:jc w:val="both"/>
        <w:rPr>
          <w:rFonts w:ascii="Calibri" w:eastAsia="Times New Roman" w:hAnsi="Calibri" w:cs="Times New Roman"/>
          <w:sz w:val="20"/>
          <w:szCs w:val="20"/>
          <w:lang w:eastAsia="nb-NO"/>
        </w:rPr>
      </w:pPr>
      <w:r w:rsidRPr="008A7ECE">
        <w:rPr>
          <w:rFonts w:ascii="Calibri" w:eastAsia="Times New Roman" w:hAnsi="Calibri" w:cs="Times New Roman"/>
          <w:b/>
          <w:sz w:val="20"/>
          <w:szCs w:val="20"/>
          <w:lang w:eastAsia="nb-NO"/>
        </w:rPr>
        <w:t>Figur 10</w:t>
      </w:r>
      <w:r w:rsidRPr="008A7ECE">
        <w:rPr>
          <w:rFonts w:ascii="Calibri" w:eastAsia="Times New Roman" w:hAnsi="Calibri" w:cs="Times New Roman"/>
          <w:sz w:val="20"/>
          <w:szCs w:val="20"/>
          <w:lang w:eastAsia="nb-NO"/>
        </w:rPr>
        <w:t xml:space="preserve">. </w:t>
      </w:r>
      <w:r w:rsidR="00464247" w:rsidRPr="008A7ECE">
        <w:rPr>
          <w:rFonts w:ascii="Calibri" w:eastAsia="Times New Roman" w:hAnsi="Calibri" w:cs="Times New Roman"/>
          <w:sz w:val="20"/>
          <w:szCs w:val="20"/>
          <w:lang w:eastAsia="nb-NO"/>
        </w:rPr>
        <w:t>Oppsummering av planteplanktonsamfunnet i 2019 fra stasjon Ep1. Øverst vises klorofyllverdier fra overflatelaget (0-2 m.) og under er en oppsummering av planteplanktonsamfunnet vist som antall celler/L (midten) og pg karbon/L (nederst). Diagrammene er delt inn i de funksjonelle gruppene kiselalger (orange), fureflagellater (blå) og gruppen andre flagellater og monader (grå), som omfatter alle andre planteplanktongrupper, inkludert uidentifiserbare celler.</w:t>
      </w:r>
      <w:bookmarkEnd w:id="32"/>
    </w:p>
    <w:p w14:paraId="53CB05F2" w14:textId="77777777" w:rsidR="00464247" w:rsidRPr="00E15009" w:rsidRDefault="00464247" w:rsidP="00464247">
      <w:pPr>
        <w:spacing w:after="0" w:line="240" w:lineRule="auto"/>
        <w:rPr>
          <w:rFonts w:ascii="Calibri" w:eastAsia="Times New Roman" w:hAnsi="Calibri" w:cs="Times New Roman"/>
          <w:szCs w:val="20"/>
          <w:lang w:eastAsia="nb-NO"/>
        </w:rPr>
      </w:pPr>
    </w:p>
    <w:p w14:paraId="2EB009E1"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Våroppblomstringen fant sted i april og var på begge stasjoner dominert av kiselalgeslekten </w:t>
      </w:r>
      <w:r w:rsidRPr="00E15009">
        <w:rPr>
          <w:rFonts w:ascii="Calibri" w:eastAsia="Times New Roman" w:hAnsi="Calibri" w:cs="Times New Roman"/>
          <w:i/>
          <w:iCs/>
          <w:szCs w:val="20"/>
          <w:lang w:eastAsia="nb-NO"/>
        </w:rPr>
        <w:t xml:space="preserve">Chaetoceros </w:t>
      </w:r>
      <w:r w:rsidRPr="00E15009">
        <w:rPr>
          <w:rFonts w:ascii="Calibri" w:eastAsia="Times New Roman" w:hAnsi="Calibri" w:cs="Times New Roman"/>
          <w:szCs w:val="20"/>
          <w:lang w:eastAsia="nb-NO"/>
        </w:rPr>
        <w:t>spp (</w:t>
      </w:r>
      <w:r w:rsidR="00AC6107" w:rsidRPr="00E15009">
        <w:rPr>
          <w:rFonts w:ascii="Calibri" w:eastAsia="Times New Roman" w:hAnsi="Calibri" w:cs="Times New Roman"/>
          <w:szCs w:val="20"/>
          <w:lang w:eastAsia="nb-NO"/>
        </w:rPr>
        <w:t>10</w:t>
      </w:r>
      <w:r w:rsidRPr="00E15009">
        <w:rPr>
          <w:rFonts w:ascii="Calibri" w:eastAsia="Times New Roman" w:hAnsi="Calibri" w:cs="Times New Roman"/>
          <w:szCs w:val="20"/>
          <w:lang w:eastAsia="nb-NO"/>
        </w:rPr>
        <w:t xml:space="preserve"> B og C). Våroppblomstringen ble registrert fra 15. april på stasjon Dk1, mens på Ep1 startet den litt senere og var først i gang ved neste prøvetakning, 23. april. Etter våroppblomstringen ble det registrert en god del små flagellater, som vises i grått i </w:t>
      </w:r>
      <w:r w:rsidR="00AC6107" w:rsidRPr="00E15009">
        <w:rPr>
          <w:rFonts w:ascii="Calibri" w:eastAsia="Times New Roman" w:hAnsi="Calibri" w:cs="Times New Roman"/>
          <w:szCs w:val="20"/>
          <w:lang w:eastAsia="nb-NO"/>
        </w:rPr>
        <w:t>Figur 8</w:t>
      </w:r>
      <w:r w:rsidRPr="00E15009">
        <w:rPr>
          <w:rFonts w:ascii="Calibri" w:eastAsia="Times New Roman" w:hAnsi="Calibri" w:cs="Times New Roman"/>
          <w:szCs w:val="20"/>
          <w:lang w:eastAsia="nb-NO"/>
        </w:rPr>
        <w:t xml:space="preserve"> og </w:t>
      </w:r>
      <w:r w:rsidR="00AC6107" w:rsidRPr="00E15009">
        <w:rPr>
          <w:rFonts w:ascii="Calibri" w:eastAsia="Times New Roman" w:hAnsi="Calibri" w:cs="Times New Roman"/>
          <w:szCs w:val="20"/>
          <w:lang w:eastAsia="nb-NO"/>
        </w:rPr>
        <w:t>Figur 9</w:t>
      </w:r>
      <w:r w:rsidRPr="00E15009">
        <w:rPr>
          <w:rFonts w:ascii="Calibri" w:eastAsia="Times New Roman" w:hAnsi="Calibri" w:cs="Times New Roman"/>
          <w:szCs w:val="20"/>
          <w:lang w:eastAsia="nb-NO"/>
        </w:rPr>
        <w:t xml:space="preserve">. </w:t>
      </w:r>
    </w:p>
    <w:p w14:paraId="3277C4F8"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37CC3BD4" w14:textId="77777777" w:rsidR="00464247" w:rsidRPr="00E15009" w:rsidRDefault="00AC610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Figur 10</w:t>
      </w:r>
      <w:r w:rsidR="00464247" w:rsidRPr="00E15009">
        <w:rPr>
          <w:rFonts w:ascii="Calibri" w:eastAsia="Times New Roman" w:hAnsi="Calibri" w:cs="Times New Roman"/>
          <w:szCs w:val="20"/>
          <w:lang w:eastAsia="nb-NO"/>
        </w:rPr>
        <w:t xml:space="preserve"> D viser små svermere av </w:t>
      </w:r>
      <w:r w:rsidR="00464247" w:rsidRPr="00E15009">
        <w:rPr>
          <w:rFonts w:ascii="Calibri" w:eastAsia="Times New Roman" w:hAnsi="Calibri" w:cs="Times New Roman"/>
          <w:i/>
          <w:iCs/>
          <w:szCs w:val="20"/>
          <w:lang w:eastAsia="nb-NO"/>
        </w:rPr>
        <w:t xml:space="preserve">Pterosperma </w:t>
      </w:r>
      <w:r w:rsidR="00464247" w:rsidRPr="00E15009">
        <w:rPr>
          <w:rFonts w:ascii="Calibri" w:eastAsia="Times New Roman" w:hAnsi="Calibri" w:cs="Times New Roman"/>
          <w:szCs w:val="20"/>
          <w:lang w:eastAsia="nb-NO"/>
        </w:rPr>
        <w:t xml:space="preserve">spp., små (ca. 5 </w:t>
      </w:r>
      <w:r w:rsidR="00464247" w:rsidRPr="00E15009">
        <w:rPr>
          <w:rFonts w:ascii="Calibri" w:eastAsia="Times New Roman" w:hAnsi="Calibri" w:cs="Calibri"/>
          <w:szCs w:val="20"/>
          <w:lang w:eastAsia="nb-NO"/>
        </w:rPr>
        <w:t>µ</w:t>
      </w:r>
      <w:r w:rsidR="00464247" w:rsidRPr="00E15009">
        <w:rPr>
          <w:rFonts w:ascii="Calibri" w:eastAsia="Times New Roman" w:hAnsi="Calibri" w:cs="Times New Roman"/>
          <w:szCs w:val="20"/>
          <w:lang w:eastAsia="nb-NO"/>
        </w:rPr>
        <w:t xml:space="preserve">m) celler med fire tykke, tydelige flageller. Disse var dominerende i håvtrekket fra Ep1 i mai og en god del ble også registret i den kvantitative prøven. De var ikke like tallrike på Dk1, men ble registrert der også. I midten av juni var det en moderat oppblomstring av kalkflagellaten </w:t>
      </w:r>
      <w:r w:rsidR="00464247" w:rsidRPr="00E15009">
        <w:rPr>
          <w:rFonts w:ascii="Calibri" w:eastAsia="Times New Roman" w:hAnsi="Calibri" w:cs="Times New Roman"/>
          <w:i/>
          <w:iCs/>
          <w:szCs w:val="20"/>
          <w:lang w:eastAsia="nb-NO"/>
        </w:rPr>
        <w:t xml:space="preserve">Emiliania huxleyii. </w:t>
      </w:r>
      <w:r w:rsidR="00464247" w:rsidRPr="00E15009">
        <w:rPr>
          <w:rFonts w:ascii="Calibri" w:eastAsia="Times New Roman" w:hAnsi="Calibri" w:cs="Times New Roman"/>
          <w:szCs w:val="20"/>
          <w:lang w:eastAsia="nb-NO"/>
        </w:rPr>
        <w:t xml:space="preserve">Resten av sommeren var dominert av fureflagellater på begge stasjonene. Den store slekten </w:t>
      </w:r>
      <w:r w:rsidR="00464247" w:rsidRPr="00E15009">
        <w:rPr>
          <w:rFonts w:ascii="Calibri" w:eastAsia="Times New Roman" w:hAnsi="Calibri" w:cs="Times New Roman"/>
          <w:i/>
          <w:iCs/>
          <w:szCs w:val="20"/>
          <w:lang w:eastAsia="nb-NO"/>
        </w:rPr>
        <w:t xml:space="preserve">Tripos </w:t>
      </w:r>
      <w:r w:rsidRPr="00E15009">
        <w:rPr>
          <w:rFonts w:ascii="Calibri" w:eastAsia="Times New Roman" w:hAnsi="Calibri" w:cs="Times New Roman"/>
          <w:szCs w:val="20"/>
          <w:lang w:eastAsia="nb-NO"/>
        </w:rPr>
        <w:t xml:space="preserve">(Figur 10 B og E) </w:t>
      </w:r>
      <w:r w:rsidR="00464247" w:rsidRPr="00E15009">
        <w:rPr>
          <w:rFonts w:ascii="Calibri" w:eastAsia="Times New Roman" w:hAnsi="Calibri" w:cs="Times New Roman"/>
          <w:szCs w:val="20"/>
          <w:lang w:eastAsia="nb-NO"/>
        </w:rPr>
        <w:t xml:space="preserve">gjorde seg spesielt bemerket og gjennom hele sommeren ble den registrert på begge stasjoner i stort antall. Det var særlig arten </w:t>
      </w:r>
      <w:r w:rsidR="00464247" w:rsidRPr="00E15009">
        <w:rPr>
          <w:rFonts w:ascii="Calibri" w:eastAsia="Times New Roman" w:hAnsi="Calibri" w:cs="Times New Roman"/>
          <w:i/>
          <w:iCs/>
          <w:szCs w:val="20"/>
          <w:lang w:eastAsia="nb-NO"/>
        </w:rPr>
        <w:t xml:space="preserve">Tripos muelleri </w:t>
      </w:r>
      <w:r w:rsidR="00464247" w:rsidRPr="00E15009">
        <w:rPr>
          <w:rFonts w:ascii="Calibri" w:eastAsia="Times New Roman" w:hAnsi="Calibri" w:cs="Times New Roman"/>
          <w:szCs w:val="20"/>
          <w:lang w:eastAsia="nb-NO"/>
        </w:rPr>
        <w:t>som var tallrik (</w:t>
      </w:r>
      <w:r w:rsidRPr="00E15009">
        <w:rPr>
          <w:rFonts w:ascii="Calibri" w:eastAsia="Times New Roman" w:hAnsi="Calibri" w:cs="Times New Roman"/>
          <w:szCs w:val="20"/>
          <w:lang w:eastAsia="nb-NO"/>
        </w:rPr>
        <w:t>Figur 10 E</w:t>
      </w:r>
      <w:r w:rsidR="00464247" w:rsidRPr="00E15009">
        <w:rPr>
          <w:rFonts w:ascii="Calibri" w:eastAsia="Times New Roman" w:hAnsi="Calibri" w:cs="Times New Roman"/>
          <w:szCs w:val="20"/>
          <w:lang w:eastAsia="nb-NO"/>
        </w:rPr>
        <w:t xml:space="preserve">), i slutten av juni ble det registrert nesten 30 000 celler/L av denne arten, noe som er mye. Fordi disse cellene er så store, i forhold til annet planteplankton, utgjør hver enkelt celle et betydelig karbonbidrag. </w:t>
      </w:r>
    </w:p>
    <w:p w14:paraId="312016C6"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37166CD7" w14:textId="47AD5D89"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lastRenderedPageBreak/>
        <w:t xml:space="preserve">Det var mindre planteplankton i vannet utover høsten og i august og september var det lite i prøvene. I oktober var det en ny, mindre kiselalgeoppblomstring, særlig ved stasjon Dk1. Denne gangen var det slekten </w:t>
      </w:r>
      <w:r w:rsidRPr="00E15009">
        <w:rPr>
          <w:rFonts w:ascii="Calibri" w:eastAsia="Times New Roman" w:hAnsi="Calibri" w:cs="Times New Roman"/>
          <w:i/>
          <w:iCs/>
          <w:szCs w:val="20"/>
          <w:lang w:eastAsia="nb-NO"/>
        </w:rPr>
        <w:t xml:space="preserve">Skeletonema </w:t>
      </w:r>
      <w:r w:rsidRPr="00E15009">
        <w:rPr>
          <w:rFonts w:ascii="Calibri" w:eastAsia="Times New Roman" w:hAnsi="Calibri" w:cs="Times New Roman"/>
          <w:szCs w:val="20"/>
          <w:lang w:eastAsia="nb-NO"/>
        </w:rPr>
        <w:t xml:space="preserve">spp. som dominerte. I desember-prøvene var det igjen «vinter-tilstand», med få celler og stor diversitet. Kiselflagellaten </w:t>
      </w:r>
      <w:r w:rsidRPr="00E15009">
        <w:rPr>
          <w:rFonts w:ascii="Calibri" w:eastAsia="Times New Roman" w:hAnsi="Calibri" w:cs="Times New Roman"/>
          <w:i/>
          <w:iCs/>
          <w:szCs w:val="20"/>
          <w:lang w:eastAsia="nb-NO"/>
        </w:rPr>
        <w:t xml:space="preserve">Dictyocha speculum </w:t>
      </w:r>
      <w:r w:rsidRPr="00E15009">
        <w:rPr>
          <w:rFonts w:ascii="Calibri" w:eastAsia="Times New Roman" w:hAnsi="Calibri" w:cs="Times New Roman"/>
          <w:szCs w:val="20"/>
          <w:lang w:eastAsia="nb-NO"/>
        </w:rPr>
        <w:t>var tallrik i håvtrekkene igjen i desember.</w:t>
      </w:r>
    </w:p>
    <w:p w14:paraId="60EA2D9B" w14:textId="77777777" w:rsidR="00B904BE" w:rsidRPr="00E15009" w:rsidRDefault="00B904BE" w:rsidP="00464247">
      <w:pPr>
        <w:spacing w:after="0" w:line="240" w:lineRule="auto"/>
        <w:jc w:val="both"/>
        <w:rPr>
          <w:rFonts w:ascii="Calibri" w:eastAsia="Times New Roman" w:hAnsi="Calibri" w:cs="Times New Roman"/>
          <w:szCs w:val="20"/>
          <w:lang w:eastAsia="nb-NO"/>
        </w:rPr>
      </w:pPr>
    </w:p>
    <w:p w14:paraId="725A55CF" w14:textId="77777777" w:rsidR="00464247" w:rsidRPr="00E15009" w:rsidRDefault="00464247" w:rsidP="00464247">
      <w:pPr>
        <w:spacing w:after="0" w:line="240" w:lineRule="auto"/>
        <w:rPr>
          <w:rFonts w:ascii="Calibri" w:eastAsia="Times New Roman" w:hAnsi="Calibri" w:cs="Times New Roman"/>
          <w:szCs w:val="20"/>
          <w:lang w:eastAsia="nb-NO"/>
        </w:rPr>
      </w:pPr>
    </w:p>
    <w:p w14:paraId="0E9AE103" w14:textId="77777777" w:rsidR="00464247" w:rsidRPr="00E15009" w:rsidRDefault="00464247" w:rsidP="00464247">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mc:AlternateContent>
          <mc:Choice Requires="wps">
            <w:drawing>
              <wp:anchor distT="45720" distB="45720" distL="114300" distR="114300" simplePos="0" relativeHeight="251660288" behindDoc="0" locked="0" layoutInCell="1" allowOverlap="1" wp14:anchorId="1F73B288" wp14:editId="3494DD87">
                <wp:simplePos x="0" y="0"/>
                <wp:positionH relativeFrom="margin">
                  <wp:posOffset>3384716</wp:posOffset>
                </wp:positionH>
                <wp:positionV relativeFrom="paragraph">
                  <wp:posOffset>8890</wp:posOffset>
                </wp:positionV>
                <wp:extent cx="278296"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96" cy="1404620"/>
                        </a:xfrm>
                        <a:prstGeom prst="rect">
                          <a:avLst/>
                        </a:prstGeom>
                        <a:noFill/>
                        <a:ln w="9525">
                          <a:noFill/>
                          <a:miter lim="800000"/>
                          <a:headEnd/>
                          <a:tailEnd/>
                        </a:ln>
                      </wps:spPr>
                      <wps:txbx>
                        <w:txbxContent>
                          <w:p w14:paraId="23F49222" w14:textId="77777777" w:rsidR="00677157" w:rsidRPr="00464247" w:rsidRDefault="00677157" w:rsidP="00464247">
                            <w:pPr>
                              <w:rPr>
                                <w:b/>
                                <w:bCs/>
                                <w:color w:val="FFFFFF"/>
                                <w:lang w:val="en-US"/>
                              </w:rPr>
                            </w:pPr>
                            <w:r w:rsidRPr="00464247">
                              <w:rPr>
                                <w:b/>
                                <w:bCs/>
                                <w:color w:val="FFFFFF"/>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73B288" id="_x0000_t202" coordsize="21600,21600" o:spt="202" path="m,l,21600r21600,l21600,xe">
                <v:stroke joinstyle="miter"/>
                <v:path gradientshapeok="t" o:connecttype="rect"/>
              </v:shapetype>
              <v:shape id="Text Box 2" o:spid="_x0000_s1026" type="#_x0000_t202" style="position:absolute;margin-left:266.5pt;margin-top:.7pt;width:21.9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" filled="f" stroked="f">
                <v:textbox style="mso-fit-shape-to-text:t">
                  <w:txbxContent>
                    <w:p w14:paraId="23F49222" w14:textId="77777777" w:rsidR="00677157" w:rsidRPr="00464247" w:rsidRDefault="00677157" w:rsidP="00464247">
                      <w:pPr>
                        <w:rPr>
                          <w:b/>
                          <w:bCs/>
                          <w:color w:val="FFFFFF"/>
                          <w:lang w:val="en-US"/>
                        </w:rPr>
                      </w:pPr>
                      <w:r w:rsidRPr="00464247">
                        <w:rPr>
                          <w:b/>
                          <w:bCs/>
                          <w:color w:val="FFFFFF"/>
                        </w:rPr>
                        <w:t>C</w:t>
                      </w:r>
                    </w:p>
                  </w:txbxContent>
                </v:textbox>
                <w10:wrap anchorx="margin"/>
              </v:shape>
            </w:pict>
          </mc:Fallback>
        </mc:AlternateContent>
      </w:r>
      <w:r w:rsidRPr="00E15009">
        <w:rPr>
          <w:rFonts w:ascii="Calibri" w:eastAsia="Times New Roman" w:hAnsi="Calibri" w:cs="Times New Roman"/>
          <w:noProof/>
          <w:szCs w:val="20"/>
          <w:lang w:eastAsia="nb-NO"/>
        </w:rPr>
        <mc:AlternateContent>
          <mc:Choice Requires="wps">
            <w:drawing>
              <wp:anchor distT="45720" distB="45720" distL="114300" distR="114300" simplePos="0" relativeHeight="251663360" behindDoc="0" locked="0" layoutInCell="1" allowOverlap="1" wp14:anchorId="4E0360E1" wp14:editId="72A87399">
                <wp:simplePos x="0" y="0"/>
                <wp:positionH relativeFrom="margin">
                  <wp:posOffset>3401778</wp:posOffset>
                </wp:positionH>
                <wp:positionV relativeFrom="paragraph">
                  <wp:posOffset>2917387</wp:posOffset>
                </wp:positionV>
                <wp:extent cx="278296" cy="318052"/>
                <wp:effectExtent l="0" t="0" r="0" b="635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96" cy="318052"/>
                        </a:xfrm>
                        <a:prstGeom prst="rect">
                          <a:avLst/>
                        </a:prstGeom>
                        <a:noFill/>
                        <a:ln w="9525">
                          <a:noFill/>
                          <a:miter lim="800000"/>
                          <a:headEnd/>
                          <a:tailEnd/>
                        </a:ln>
                      </wps:spPr>
                      <wps:txbx>
                        <w:txbxContent>
                          <w:p w14:paraId="4E39D051" w14:textId="77777777" w:rsidR="00677157" w:rsidRPr="00464247" w:rsidRDefault="00677157" w:rsidP="00464247">
                            <w:pPr>
                              <w:rPr>
                                <w:b/>
                                <w:bCs/>
                                <w:color w:val="FFFFFF"/>
                                <w:lang w:val="en-US"/>
                              </w:rPr>
                            </w:pPr>
                            <w:r w:rsidRPr="00464247">
                              <w:rPr>
                                <w:b/>
                                <w:bCs/>
                                <w:color w:val="FFFFFF"/>
                              </w:rP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360E1" id="_x0000_s1027" type="#_x0000_t202" style="position:absolute;margin-left:267.85pt;margin-top:229.7pt;width:21.9pt;height:25.0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" filled="f" stroked="f">
                <v:textbox>
                  <w:txbxContent>
                    <w:p w14:paraId="4E39D051" w14:textId="77777777" w:rsidR="00677157" w:rsidRPr="00464247" w:rsidRDefault="00677157" w:rsidP="00464247">
                      <w:pPr>
                        <w:rPr>
                          <w:b/>
                          <w:bCs/>
                          <w:color w:val="FFFFFF"/>
                          <w:lang w:val="en-US"/>
                        </w:rPr>
                      </w:pPr>
                      <w:r w:rsidRPr="00464247">
                        <w:rPr>
                          <w:b/>
                          <w:bCs/>
                          <w:color w:val="FFFFFF"/>
                        </w:rPr>
                        <w:t>E</w:t>
                      </w:r>
                    </w:p>
                  </w:txbxContent>
                </v:textbox>
                <w10:wrap anchorx="margin"/>
              </v:shape>
            </w:pict>
          </mc:Fallback>
        </mc:AlternateContent>
      </w:r>
      <w:r w:rsidRPr="00E15009">
        <w:rPr>
          <w:rFonts w:ascii="Calibri" w:eastAsia="Times New Roman" w:hAnsi="Calibri" w:cs="Times New Roman"/>
          <w:noProof/>
          <w:szCs w:val="20"/>
          <w:lang w:eastAsia="nb-NO"/>
        </w:rPr>
        <mc:AlternateContent>
          <mc:Choice Requires="wps">
            <w:drawing>
              <wp:anchor distT="45720" distB="45720" distL="114300" distR="114300" simplePos="0" relativeHeight="251662336" behindDoc="0" locked="0" layoutInCell="1" allowOverlap="1" wp14:anchorId="4367A8F2" wp14:editId="7AC92932">
                <wp:simplePos x="0" y="0"/>
                <wp:positionH relativeFrom="margin">
                  <wp:align>left</wp:align>
                </wp:positionH>
                <wp:positionV relativeFrom="paragraph">
                  <wp:posOffset>3030386</wp:posOffset>
                </wp:positionV>
                <wp:extent cx="278296" cy="318052"/>
                <wp:effectExtent l="0" t="0" r="0" b="635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96" cy="318052"/>
                        </a:xfrm>
                        <a:prstGeom prst="rect">
                          <a:avLst/>
                        </a:prstGeom>
                        <a:noFill/>
                        <a:ln w="9525">
                          <a:noFill/>
                          <a:miter lim="800000"/>
                          <a:headEnd/>
                          <a:tailEnd/>
                        </a:ln>
                      </wps:spPr>
                      <wps:txbx>
                        <w:txbxContent>
                          <w:p w14:paraId="71E9C42B" w14:textId="77777777" w:rsidR="00677157" w:rsidRPr="00464247" w:rsidRDefault="00677157" w:rsidP="00464247">
                            <w:pPr>
                              <w:rPr>
                                <w:b/>
                                <w:bCs/>
                                <w:color w:val="FFFFFF"/>
                                <w:lang w:val="en-US"/>
                              </w:rPr>
                            </w:pPr>
                            <w:r w:rsidRPr="00464247">
                              <w:rPr>
                                <w:b/>
                                <w:bCs/>
                                <w:color w:val="FFFFFF"/>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67A8F2" id="_x0000_s1028" type="#_x0000_t202" style="position:absolute;margin-left:0;margin-top:238.6pt;width:21.9pt;height:25.0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" filled="f" stroked="f">
                <v:textbox>
                  <w:txbxContent>
                    <w:p w14:paraId="71E9C42B" w14:textId="77777777" w:rsidR="00677157" w:rsidRPr="00464247" w:rsidRDefault="00677157" w:rsidP="00464247">
                      <w:pPr>
                        <w:rPr>
                          <w:b/>
                          <w:bCs/>
                          <w:color w:val="FFFFFF"/>
                          <w:lang w:val="en-US"/>
                        </w:rPr>
                      </w:pPr>
                      <w:r w:rsidRPr="00464247">
                        <w:rPr>
                          <w:b/>
                          <w:bCs/>
                          <w:color w:val="FFFFFF"/>
                        </w:rPr>
                        <w:t>D</w:t>
                      </w:r>
                    </w:p>
                  </w:txbxContent>
                </v:textbox>
                <w10:wrap anchorx="margin"/>
              </v:shape>
            </w:pict>
          </mc:Fallback>
        </mc:AlternateContent>
      </w:r>
      <w:r w:rsidRPr="00E15009">
        <w:rPr>
          <w:rFonts w:ascii="Calibri" w:eastAsia="Times New Roman" w:hAnsi="Calibri" w:cs="Times New Roman"/>
          <w:noProof/>
          <w:szCs w:val="20"/>
          <w:lang w:eastAsia="nb-NO"/>
        </w:rPr>
        <mc:AlternateContent>
          <mc:Choice Requires="wps">
            <w:drawing>
              <wp:anchor distT="45720" distB="45720" distL="114300" distR="114300" simplePos="0" relativeHeight="251661312" behindDoc="0" locked="0" layoutInCell="1" allowOverlap="1" wp14:anchorId="123E68D7" wp14:editId="7F48B560">
                <wp:simplePos x="0" y="0"/>
                <wp:positionH relativeFrom="margin">
                  <wp:posOffset>5579110</wp:posOffset>
                </wp:positionH>
                <wp:positionV relativeFrom="paragraph">
                  <wp:posOffset>8421</wp:posOffset>
                </wp:positionV>
                <wp:extent cx="278296" cy="140462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96" cy="1404620"/>
                        </a:xfrm>
                        <a:prstGeom prst="rect">
                          <a:avLst/>
                        </a:prstGeom>
                        <a:noFill/>
                        <a:ln w="9525">
                          <a:noFill/>
                          <a:miter lim="800000"/>
                          <a:headEnd/>
                          <a:tailEnd/>
                        </a:ln>
                      </wps:spPr>
                      <wps:txbx>
                        <w:txbxContent>
                          <w:p w14:paraId="1230D038" w14:textId="77777777" w:rsidR="00677157" w:rsidRPr="00464247" w:rsidRDefault="00677157" w:rsidP="00464247">
                            <w:pPr>
                              <w:rPr>
                                <w:b/>
                                <w:bCs/>
                                <w:color w:val="FFFFFF"/>
                                <w:lang w:val="en-US"/>
                              </w:rPr>
                            </w:pPr>
                            <w:r w:rsidRPr="00464247">
                              <w:rPr>
                                <w:b/>
                                <w:bCs/>
                                <w:color w:val="FFFFFF"/>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E68D7" id="_x0000_s1029" type="#_x0000_t202" style="position:absolute;margin-left:439.3pt;margin-top:.65pt;width:21.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" filled="f" stroked="f">
                <v:textbox style="mso-fit-shape-to-text:t">
                  <w:txbxContent>
                    <w:p w14:paraId="1230D038" w14:textId="77777777" w:rsidR="00677157" w:rsidRPr="00464247" w:rsidRDefault="00677157" w:rsidP="00464247">
                      <w:pPr>
                        <w:rPr>
                          <w:b/>
                          <w:bCs/>
                          <w:color w:val="FFFFFF"/>
                          <w:lang w:val="en-US"/>
                        </w:rPr>
                      </w:pPr>
                      <w:r w:rsidRPr="00464247">
                        <w:rPr>
                          <w:b/>
                          <w:bCs/>
                          <w:color w:val="FFFFFF"/>
                        </w:rPr>
                        <w:t>B</w:t>
                      </w:r>
                    </w:p>
                  </w:txbxContent>
                </v:textbox>
                <w10:wrap anchorx="margin"/>
              </v:shape>
            </w:pict>
          </mc:Fallback>
        </mc:AlternateContent>
      </w:r>
      <w:r w:rsidRPr="00E15009">
        <w:rPr>
          <w:rFonts w:ascii="Calibri" w:eastAsia="Times New Roman" w:hAnsi="Calibri" w:cs="Times New Roman"/>
          <w:noProof/>
          <w:szCs w:val="20"/>
          <w:lang w:eastAsia="nb-NO"/>
        </w:rPr>
        <mc:AlternateContent>
          <mc:Choice Requires="wps">
            <w:drawing>
              <wp:anchor distT="45720" distB="45720" distL="114300" distR="114300" simplePos="0" relativeHeight="251659264" behindDoc="0" locked="0" layoutInCell="1" allowOverlap="1" wp14:anchorId="236329B3" wp14:editId="2E437B64">
                <wp:simplePos x="0" y="0"/>
                <wp:positionH relativeFrom="column">
                  <wp:posOffset>29265</wp:posOffset>
                </wp:positionH>
                <wp:positionV relativeFrom="paragraph">
                  <wp:posOffset>32992</wp:posOffset>
                </wp:positionV>
                <wp:extent cx="27829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296" cy="1404620"/>
                        </a:xfrm>
                        <a:prstGeom prst="rect">
                          <a:avLst/>
                        </a:prstGeom>
                        <a:noFill/>
                        <a:ln w="9525">
                          <a:noFill/>
                          <a:miter lim="800000"/>
                          <a:headEnd/>
                          <a:tailEnd/>
                        </a:ln>
                      </wps:spPr>
                      <wps:txbx>
                        <w:txbxContent>
                          <w:p w14:paraId="15765137" w14:textId="77777777" w:rsidR="00677157" w:rsidRPr="00464247" w:rsidRDefault="00677157" w:rsidP="00464247">
                            <w:pPr>
                              <w:rPr>
                                <w:b/>
                                <w:bCs/>
                                <w:color w:val="FFFFFF"/>
                                <w:lang w:val="en-US"/>
                              </w:rPr>
                            </w:pPr>
                            <w:r w:rsidRPr="00464247">
                              <w:rPr>
                                <w:b/>
                                <w:bCs/>
                                <w:color w:val="FFFFFF"/>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6329B3" id="_x0000_s1030" type="#_x0000_t202" style="position:absolute;margin-left:2.3pt;margin-top:2.6pt;width:21.9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" filled="f" stroked="f">
                <v:textbox style="mso-fit-shape-to-text:t">
                  <w:txbxContent>
                    <w:p w14:paraId="15765137" w14:textId="77777777" w:rsidR="00677157" w:rsidRPr="00464247" w:rsidRDefault="00677157" w:rsidP="00464247">
                      <w:pPr>
                        <w:rPr>
                          <w:b/>
                          <w:bCs/>
                          <w:color w:val="FFFFFF"/>
                          <w:lang w:val="en-US"/>
                        </w:rPr>
                      </w:pPr>
                      <w:r w:rsidRPr="00464247">
                        <w:rPr>
                          <w:b/>
                          <w:bCs/>
                          <w:color w:val="FFFFFF"/>
                        </w:rPr>
                        <w:t>A</w:t>
                      </w:r>
                    </w:p>
                  </w:txbxContent>
                </v:textbox>
              </v:shape>
            </w:pict>
          </mc:Fallback>
        </mc:AlternateContent>
      </w:r>
      <w:r w:rsidRPr="00E15009">
        <w:rPr>
          <w:rFonts w:ascii="Calibri" w:eastAsia="Times New Roman" w:hAnsi="Calibri" w:cs="Times New Roman"/>
          <w:noProof/>
          <w:szCs w:val="20"/>
          <w:lang w:eastAsia="nb-NO"/>
        </w:rPr>
        <mc:AlternateContent>
          <mc:Choice Requires="wpg">
            <w:drawing>
              <wp:inline distT="0" distB="0" distL="0" distR="0" wp14:anchorId="6DE16A1E" wp14:editId="6DD60C93">
                <wp:extent cx="4656307" cy="3722856"/>
                <wp:effectExtent l="0" t="19050" r="0" b="0"/>
                <wp:docPr id="25" name="Group 25"/>
                <wp:cNvGraphicFramePr/>
                <a:graphic xmlns:a="http://schemas.openxmlformats.org/drawingml/2006/main">
                  <a:graphicData uri="http://schemas.microsoft.com/office/word/2010/wordprocessingGroup">
                    <wpg:wgp>
                      <wpg:cNvGrpSpPr/>
                      <wpg:grpSpPr>
                        <a:xfrm>
                          <a:off x="0" y="0"/>
                          <a:ext cx="4656307" cy="3722856"/>
                          <a:chOff x="-534875" y="508944"/>
                          <a:chExt cx="6013614" cy="6326088"/>
                        </a:xfrm>
                      </wpg:grpSpPr>
                      <pic:pic xmlns:pic="http://schemas.openxmlformats.org/drawingml/2006/picture">
                        <pic:nvPicPr>
                          <pic:cNvPr id="17" name="Picture 17" descr="A close up of a bug&#10;&#10;Description automatically generated"/>
                          <pic:cNvPicPr preferRelativeResize="0">
                            <a:picLocks noChangeAspect="1"/>
                          </pic:cNvPicPr>
                        </pic:nvPicPr>
                        <pic:blipFill rotWithShape="1">
                          <a:blip r:embed="rId36" cstate="hqprint">
                            <a:extLst>
                              <a:ext uri="{28A0092B-C50C-407E-A947-70E740481C1C}">
                                <a14:useLocalDpi xmlns:a14="http://schemas.microsoft.com/office/drawing/2010/main"/>
                              </a:ext>
                            </a:extLst>
                          </a:blip>
                          <a:srcRect/>
                          <a:stretch/>
                        </pic:blipFill>
                        <pic:spPr bwMode="auto">
                          <a:xfrm>
                            <a:off x="1367566" y="508949"/>
                            <a:ext cx="4109759" cy="290039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37" cstate="hqprint">
                            <a:extLst>
                              <a:ext uri="{28A0092B-C50C-407E-A947-70E740481C1C}">
                                <a14:useLocalDpi xmlns:a14="http://schemas.microsoft.com/office/drawing/2010/main"/>
                              </a:ext>
                            </a:extLst>
                          </a:blip>
                          <a:srcRect/>
                          <a:stretch/>
                        </pic:blipFill>
                        <pic:spPr bwMode="auto">
                          <a:xfrm>
                            <a:off x="-534875" y="3402936"/>
                            <a:ext cx="3419993" cy="342083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38" cstate="hqprint">
                            <a:extLst>
                              <a:ext uri="{28A0092B-C50C-407E-A947-70E740481C1C}">
                                <a14:useLocalDpi xmlns:a14="http://schemas.microsoft.com/office/drawing/2010/main"/>
                              </a:ext>
                            </a:extLst>
                          </a:blip>
                          <a:srcRect/>
                          <a:stretch/>
                        </pic:blipFill>
                        <pic:spPr bwMode="auto">
                          <a:xfrm>
                            <a:off x="-534875" y="508944"/>
                            <a:ext cx="2752830" cy="295775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 name="Picture 18" descr="A picture containing clock&#10;&#10;Description automatically generated"/>
                          <pic:cNvPicPr preferRelativeResize="0">
                            <a:picLocks noChangeAspect="1"/>
                          </pic:cNvPicPr>
                        </pic:nvPicPr>
                        <pic:blipFill rotWithShape="1">
                          <a:blip r:embed="rId39" cstate="hqprint">
                            <a:extLst>
                              <a:ext uri="{28A0092B-C50C-407E-A947-70E740481C1C}">
                                <a14:useLocalDpi xmlns:a14="http://schemas.microsoft.com/office/drawing/2010/main"/>
                              </a:ext>
                            </a:extLst>
                          </a:blip>
                          <a:srcRect/>
                          <a:stretch/>
                        </pic:blipFill>
                        <pic:spPr bwMode="auto">
                          <a:xfrm>
                            <a:off x="1486325" y="508957"/>
                            <a:ext cx="1685774" cy="1502783"/>
                          </a:xfrm>
                          <a:prstGeom prst="rect">
                            <a:avLst/>
                          </a:prstGeom>
                          <a:ln w="3175">
                            <a:solidFill>
                              <a:sysClr val="windowText" lastClr="000000"/>
                            </a:solidFill>
                          </a:ln>
                          <a:extLst>
                            <a:ext uri="{53640926-AAD7-44D8-BBD7-CCE9431645EC}">
                              <a14:shadowObscured xmlns:a14="http://schemas.microsoft.com/office/drawing/2010/main"/>
                            </a:ext>
                          </a:extLst>
                        </pic:spPr>
                      </pic:pic>
                      <pic:pic xmlns:pic="http://schemas.openxmlformats.org/drawingml/2006/picture">
                        <pic:nvPicPr>
                          <pic:cNvPr id="16" name="Picture 16" descr="A picture containing outdoor, worm, ground&#10;&#10;Description automatically generated"/>
                          <pic:cNvPicPr preferRelativeResize="0">
                            <a:picLocks noChangeAspect="1"/>
                          </pic:cNvPicPr>
                        </pic:nvPicPr>
                        <pic:blipFill rotWithShape="1">
                          <a:blip r:embed="rId40" cstate="hqprint">
                            <a:extLst>
                              <a:ext uri="{28A0092B-C50C-407E-A947-70E740481C1C}">
                                <a14:useLocalDpi xmlns:a14="http://schemas.microsoft.com/office/drawing/2010/main"/>
                              </a:ext>
                            </a:extLst>
                          </a:blip>
                          <a:srcRect/>
                          <a:stretch/>
                        </pic:blipFill>
                        <pic:spPr bwMode="auto">
                          <a:xfrm rot="16200000">
                            <a:off x="2466362" y="3822655"/>
                            <a:ext cx="3432063" cy="259269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3653AA1" id="Group 25" o:spid="_x0000_s1026" style="width:366.65pt;height:293.15pt;mso-position-horizontal-relative:char;mso-position-vertical-relative:line" coordorigin="-5348,5089" coordsize="60136,63260"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A close up of a bug&#10;&#10;Description automatically generated" style="position:absolute;left:13675;top:5089;width:41098;height:290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">
                  <v:imagedata r:id="rId41" o:title="A close up of a bug&#10;&#10;Description automatically generated"/>
                </v:shape>
                <v:shape id="Picture 21" o:spid="_x0000_s1028" type="#_x0000_t75" style="position:absolute;left:-5348;top:34029;width:34199;height:34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">
                  <v:imagedata r:id="rId42" o:title=""/>
                </v:shape>
                <v:shape id="Picture 19" o:spid="_x0000_s1029" type="#_x0000_t75" style="position:absolute;left:-5348;top:5089;width:27527;height:29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">
                  <v:imagedata r:id="rId43" o:title=""/>
                </v:shape>
                <v:shape id="Picture 18" o:spid="_x0000_s1030" type="#_x0000_t75" alt="A picture containing clock&#10;&#10;Description automatically generated" style="position:absolute;left:14863;top:5089;width:16857;height:150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" stroked="t" strokecolor="windowText" strokeweight=".25pt">
                  <v:imagedata r:id="rId44" o:title="A picture containing clock&#10;&#10;Description automatically generated"/>
                  <v:path arrowok="t"/>
                </v:shape>
                <v:shape id="Picture 16" o:spid="_x0000_s1031" type="#_x0000_t75" alt="A picture containing outdoor, worm, ground&#10;&#10;Description automatically generated" style="position:absolute;left:24663;top:38226;width:34321;height:25927;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">
                  <v:imagedata r:id="rId45" o:title="A picture containing outdoor, worm, ground&#10;&#10;Description automatically generated"/>
                </v:shape>
                <w10:anchorlock/>
              </v:group>
            </w:pict>
          </mc:Fallback>
        </mc:AlternateContent>
      </w:r>
    </w:p>
    <w:p w14:paraId="66B6D879" w14:textId="77777777" w:rsidR="00445A1D" w:rsidRPr="008A7ECE" w:rsidRDefault="00D817C5" w:rsidP="00445A1D">
      <w:pPr>
        <w:spacing w:after="0" w:line="240" w:lineRule="auto"/>
        <w:rPr>
          <w:rFonts w:ascii="Calibri" w:eastAsia="Times New Roman" w:hAnsi="Calibri" w:cs="Times New Roman"/>
          <w:i/>
          <w:iCs/>
          <w:sz w:val="20"/>
          <w:szCs w:val="20"/>
          <w:lang w:eastAsia="nb-NO"/>
        </w:rPr>
      </w:pPr>
      <w:bookmarkStart w:id="33" w:name="_Ref33774862"/>
      <w:r w:rsidRPr="008A7ECE">
        <w:rPr>
          <w:rFonts w:ascii="Calibri" w:eastAsia="Times New Roman" w:hAnsi="Calibri" w:cs="Times New Roman"/>
          <w:b/>
          <w:sz w:val="20"/>
          <w:szCs w:val="20"/>
          <w:lang w:eastAsia="nb-NO"/>
        </w:rPr>
        <w:t>Figur 11</w:t>
      </w:r>
      <w:r w:rsidRPr="008A7ECE">
        <w:rPr>
          <w:rFonts w:ascii="Calibri" w:eastAsia="Times New Roman" w:hAnsi="Calibri" w:cs="Times New Roman"/>
          <w:sz w:val="20"/>
          <w:szCs w:val="20"/>
          <w:lang w:eastAsia="nb-NO"/>
        </w:rPr>
        <w:t xml:space="preserve">. </w:t>
      </w:r>
      <w:r w:rsidR="00464247" w:rsidRPr="008A7ECE">
        <w:rPr>
          <w:rFonts w:ascii="Calibri" w:eastAsia="Times New Roman" w:hAnsi="Calibri" w:cs="Times New Roman"/>
          <w:sz w:val="20"/>
          <w:szCs w:val="20"/>
          <w:lang w:eastAsia="nb-NO"/>
        </w:rPr>
        <w:t xml:space="preserve">Utvalgte bilder fra planteplanktonovervåkningen. A: Fureflagellaten </w:t>
      </w:r>
      <w:r w:rsidR="00464247" w:rsidRPr="008A7ECE">
        <w:rPr>
          <w:rFonts w:ascii="Calibri" w:eastAsia="Times New Roman" w:hAnsi="Calibri" w:cs="Times New Roman"/>
          <w:i/>
          <w:iCs/>
          <w:sz w:val="20"/>
          <w:szCs w:val="20"/>
          <w:lang w:eastAsia="nb-NO"/>
        </w:rPr>
        <w:t xml:space="preserve">Dinophysis acuminata, </w:t>
      </w:r>
      <w:r w:rsidR="00464247" w:rsidRPr="008A7ECE">
        <w:rPr>
          <w:rFonts w:ascii="Calibri" w:eastAsia="Times New Roman" w:hAnsi="Calibri" w:cs="Times New Roman"/>
          <w:sz w:val="20"/>
          <w:szCs w:val="20"/>
          <w:lang w:eastAsia="nb-NO"/>
        </w:rPr>
        <w:t xml:space="preserve">B: Våroppblomstringen med kiselalgeslekten </w:t>
      </w:r>
      <w:r w:rsidR="00464247" w:rsidRPr="008A7ECE">
        <w:rPr>
          <w:rFonts w:ascii="Calibri" w:eastAsia="Times New Roman" w:hAnsi="Calibri" w:cs="Times New Roman"/>
          <w:i/>
          <w:iCs/>
          <w:sz w:val="20"/>
          <w:szCs w:val="20"/>
          <w:lang w:eastAsia="nb-NO"/>
        </w:rPr>
        <w:t xml:space="preserve">Chaetoceros </w:t>
      </w:r>
      <w:r w:rsidR="00464247" w:rsidRPr="008A7ECE">
        <w:rPr>
          <w:rFonts w:ascii="Calibri" w:eastAsia="Times New Roman" w:hAnsi="Calibri" w:cs="Times New Roman"/>
          <w:sz w:val="20"/>
          <w:szCs w:val="20"/>
          <w:lang w:eastAsia="nb-NO"/>
        </w:rPr>
        <w:t xml:space="preserve">spp. C: Høyere forstørrelse av </w:t>
      </w:r>
      <w:r w:rsidR="00464247" w:rsidRPr="008A7ECE">
        <w:rPr>
          <w:rFonts w:ascii="Calibri" w:eastAsia="Times New Roman" w:hAnsi="Calibri" w:cs="Times New Roman"/>
          <w:i/>
          <w:iCs/>
          <w:sz w:val="20"/>
          <w:szCs w:val="20"/>
          <w:lang w:eastAsia="nb-NO"/>
        </w:rPr>
        <w:t xml:space="preserve">Chaetoceros </w:t>
      </w:r>
      <w:r w:rsidR="00464247" w:rsidRPr="008A7ECE">
        <w:rPr>
          <w:rFonts w:ascii="Calibri" w:eastAsia="Times New Roman" w:hAnsi="Calibri" w:cs="Times New Roman"/>
          <w:sz w:val="20"/>
          <w:szCs w:val="20"/>
          <w:lang w:eastAsia="nb-NO"/>
        </w:rPr>
        <w:t xml:space="preserve">spp. D: Disse artige små flagellatene er svermerne til olivengrønnalgen </w:t>
      </w:r>
      <w:r w:rsidR="00464247" w:rsidRPr="008A7ECE">
        <w:rPr>
          <w:rFonts w:ascii="Calibri" w:eastAsia="Times New Roman" w:hAnsi="Calibri" w:cs="Times New Roman"/>
          <w:i/>
          <w:iCs/>
          <w:sz w:val="20"/>
          <w:szCs w:val="20"/>
          <w:lang w:eastAsia="nb-NO"/>
        </w:rPr>
        <w:t xml:space="preserve">Pterosperma </w:t>
      </w:r>
      <w:r w:rsidR="00464247" w:rsidRPr="008A7ECE">
        <w:rPr>
          <w:rFonts w:ascii="Calibri" w:eastAsia="Times New Roman" w:hAnsi="Calibri" w:cs="Times New Roman"/>
          <w:sz w:val="20"/>
          <w:szCs w:val="20"/>
          <w:lang w:eastAsia="nb-NO"/>
        </w:rPr>
        <w:t xml:space="preserve">spp. E: Fureflagellaten </w:t>
      </w:r>
      <w:r w:rsidR="00464247" w:rsidRPr="008A7ECE">
        <w:rPr>
          <w:rFonts w:ascii="Calibri" w:eastAsia="Times New Roman" w:hAnsi="Calibri" w:cs="Times New Roman"/>
          <w:i/>
          <w:iCs/>
          <w:sz w:val="20"/>
          <w:szCs w:val="20"/>
          <w:lang w:eastAsia="nb-NO"/>
        </w:rPr>
        <w:t>Tripos muelleri.</w:t>
      </w:r>
      <w:bookmarkEnd w:id="33"/>
    </w:p>
    <w:p w14:paraId="0F9B967E" w14:textId="72CBCD42" w:rsidR="00AC6107" w:rsidRPr="00E15009" w:rsidRDefault="00AC6107" w:rsidP="00445A1D">
      <w:pPr>
        <w:spacing w:after="0" w:line="240" w:lineRule="auto"/>
        <w:rPr>
          <w:rFonts w:ascii="Calibri" w:eastAsia="Times New Roman" w:hAnsi="Calibri" w:cs="Times New Roman"/>
          <w:i/>
          <w:iCs/>
          <w:szCs w:val="20"/>
          <w:lang w:eastAsia="nb-NO"/>
        </w:rPr>
      </w:pPr>
    </w:p>
    <w:p w14:paraId="0F8E4355" w14:textId="77777777" w:rsidR="00B904BE" w:rsidRPr="00E15009" w:rsidRDefault="00B904BE" w:rsidP="00445A1D">
      <w:pPr>
        <w:spacing w:after="0" w:line="240" w:lineRule="auto"/>
        <w:rPr>
          <w:rFonts w:ascii="Calibri" w:eastAsia="Times New Roman" w:hAnsi="Calibri" w:cs="Times New Roman"/>
          <w:i/>
          <w:iCs/>
          <w:szCs w:val="20"/>
          <w:lang w:eastAsia="nb-NO"/>
        </w:rPr>
      </w:pPr>
    </w:p>
    <w:p w14:paraId="0ED6EC78" w14:textId="77777777" w:rsidR="00464247" w:rsidRPr="00E15009" w:rsidRDefault="00464247" w:rsidP="000037E1">
      <w:pPr>
        <w:pStyle w:val="Heading2"/>
        <w:rPr>
          <w:rFonts w:eastAsia="Times New Roman"/>
          <w:lang w:eastAsia="nb-NO"/>
        </w:rPr>
      </w:pPr>
      <w:bookmarkStart w:id="34" w:name="_Toc32926338"/>
      <w:bookmarkStart w:id="35" w:name="_Toc34319306"/>
      <w:bookmarkStart w:id="36" w:name="_Toc43198307"/>
      <w:r w:rsidRPr="00E15009">
        <w:rPr>
          <w:rFonts w:eastAsia="Times New Roman"/>
          <w:lang w:eastAsia="nb-NO"/>
        </w:rPr>
        <w:t>Vannkvaliteten i 2019</w:t>
      </w:r>
      <w:bookmarkEnd w:id="34"/>
      <w:bookmarkEnd w:id="35"/>
      <w:bookmarkEnd w:id="36"/>
    </w:p>
    <w:p w14:paraId="663A7016"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I </w:t>
      </w:r>
      <w:r w:rsidR="00AC6107" w:rsidRPr="00E15009">
        <w:rPr>
          <w:rFonts w:ascii="Calibri" w:eastAsia="Times New Roman" w:hAnsi="Calibri" w:cs="Times New Roman"/>
          <w:szCs w:val="20"/>
          <w:lang w:eastAsia="nb-NO"/>
        </w:rPr>
        <w:t xml:space="preserve">Tabell 2 </w:t>
      </w:r>
      <w:r w:rsidRPr="00E15009">
        <w:rPr>
          <w:rFonts w:ascii="Calibri" w:eastAsia="Times New Roman" w:hAnsi="Calibri" w:cs="Times New Roman"/>
          <w:szCs w:val="20"/>
          <w:lang w:eastAsia="nb-NO"/>
        </w:rPr>
        <w:t>er det beregnet statistiske verdier basert på 2019 data: 90 persentilen for klorofyll a i vekstsesongen, middelverdi for næringssaltene for sommer og vintersesongen og middelverdi for siktdyp på sommeren. For å klassifisere en vannforekomst så kreves det data for minst tre år, så vurderingene her er bare en vurdering av dataene fra 2019. I årsrapporten for overvåkningen i 2019 vil det gjøres en klassifisering av vannkvaliteten basert på de tre siste års data (2017-2019).</w:t>
      </w:r>
    </w:p>
    <w:p w14:paraId="6AEAFA8B"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539A9EAE"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Bunnebotten (stasjon Gp1) skiller seg ut med å ha svært høye verdier av nitrogen både på sommeren og vinteren, og også de høyeste verdiene av klorofyll a. I Bærumsbassenget og i sørlige deler av indre Oslofjord er det også høye verdier av klorofyll a. På resten av stasjonene havner klorofyll a verdiene for 2019 i klassen «god».</w:t>
      </w:r>
    </w:p>
    <w:p w14:paraId="6DC66089" w14:textId="77777777" w:rsidR="00464247" w:rsidRPr="00E15009" w:rsidRDefault="00464247" w:rsidP="00464247">
      <w:pPr>
        <w:spacing w:after="0" w:line="240" w:lineRule="auto"/>
        <w:rPr>
          <w:rFonts w:ascii="Calibri" w:eastAsia="Times New Roman" w:hAnsi="Calibri" w:cs="Times New Roman"/>
          <w:szCs w:val="20"/>
          <w:lang w:eastAsia="nb-NO"/>
        </w:rPr>
      </w:pPr>
    </w:p>
    <w:p w14:paraId="6E72541D" w14:textId="21A14E36" w:rsidR="00464247" w:rsidRDefault="00D817C5" w:rsidP="00445A1D">
      <w:pPr>
        <w:spacing w:after="0" w:line="240" w:lineRule="auto"/>
        <w:ind w:left="851" w:hanging="851"/>
        <w:rPr>
          <w:rFonts w:ascii="Calibri" w:eastAsia="Times New Roman" w:hAnsi="Calibri" w:cs="Times New Roman"/>
          <w:szCs w:val="20"/>
          <w:lang w:eastAsia="nb-NO"/>
        </w:rPr>
      </w:pPr>
      <w:bookmarkStart w:id="37" w:name="_Ref32926736"/>
      <w:r w:rsidRPr="00E15009">
        <w:rPr>
          <w:rFonts w:ascii="Calibri" w:eastAsia="Times New Roman" w:hAnsi="Calibri" w:cs="Times New Roman"/>
          <w:b/>
          <w:szCs w:val="20"/>
          <w:lang w:eastAsia="nb-NO"/>
        </w:rPr>
        <w:t>Tabell 2.</w:t>
      </w:r>
      <w:r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Oversikt over statistiske verdier for de forskjellige parameterne som inngår i klassifisering av</w:t>
      </w:r>
      <w:r w:rsidR="00870ABE"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vannkvalitet. Data er fra 2019, og det er tatt vannprøver fra 0-2 m. Fargeskalaen gir tilstandsklasse etter Veileder 02:2018, hvor blått er «svært god», grønn «god», gul «moderat», oransj</w:t>
      </w:r>
      <w:r w:rsidR="00706D0C" w:rsidRPr="00E15009">
        <w:rPr>
          <w:rFonts w:ascii="Calibri" w:eastAsia="Times New Roman" w:hAnsi="Calibri" w:cs="Times New Roman"/>
          <w:szCs w:val="20"/>
          <w:lang w:eastAsia="nb-NO"/>
        </w:rPr>
        <w:t>e</w:t>
      </w:r>
      <w:r w:rsidR="00464247" w:rsidRPr="00E15009">
        <w:rPr>
          <w:rFonts w:ascii="Calibri" w:eastAsia="Times New Roman" w:hAnsi="Calibri" w:cs="Times New Roman"/>
          <w:szCs w:val="20"/>
          <w:lang w:eastAsia="nb-NO"/>
        </w:rPr>
        <w:t xml:space="preserve"> «dårlig» og rød «svært dårlig» vannkvalitet.</w:t>
      </w:r>
      <w:bookmarkEnd w:id="37"/>
    </w:p>
    <w:p w14:paraId="44424043" w14:textId="77777777" w:rsidR="00AF5228" w:rsidRPr="00E15009" w:rsidRDefault="00AF5228" w:rsidP="00445A1D">
      <w:pPr>
        <w:spacing w:after="0" w:line="240" w:lineRule="auto"/>
        <w:ind w:left="851" w:hanging="851"/>
        <w:rPr>
          <w:rFonts w:ascii="Calibri" w:eastAsia="Times New Roman" w:hAnsi="Calibri" w:cs="Times New Roman"/>
          <w:szCs w:val="20"/>
          <w:lang w:eastAsia="nb-NO"/>
        </w:rPr>
      </w:pPr>
    </w:p>
    <w:p w14:paraId="3311CF8D" w14:textId="77777777" w:rsidR="00464247" w:rsidRPr="00E15009" w:rsidRDefault="00464247" w:rsidP="00464247">
      <w:pPr>
        <w:spacing w:after="0" w:line="240" w:lineRule="auto"/>
        <w:rPr>
          <w:rFonts w:ascii="Calibri" w:eastAsia="Times New Roman" w:hAnsi="Calibri" w:cs="Times New Roman"/>
          <w:szCs w:val="20"/>
          <w:lang w:eastAsia="nb-NO"/>
        </w:rPr>
      </w:pPr>
    </w:p>
    <w:tbl>
      <w:tblPr>
        <w:tblW w:w="9621"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8"/>
        <w:gridCol w:w="1383"/>
        <w:gridCol w:w="620"/>
        <w:gridCol w:w="620"/>
        <w:gridCol w:w="620"/>
        <w:gridCol w:w="620"/>
        <w:gridCol w:w="620"/>
        <w:gridCol w:w="620"/>
        <w:gridCol w:w="620"/>
        <w:gridCol w:w="620"/>
        <w:gridCol w:w="620"/>
        <w:gridCol w:w="620"/>
        <w:gridCol w:w="620"/>
      </w:tblGrid>
      <w:tr w:rsidR="00464247" w:rsidRPr="00E15009" w14:paraId="604AF5BE" w14:textId="77777777" w:rsidTr="00464247">
        <w:trPr>
          <w:trHeight w:val="288"/>
        </w:trPr>
        <w:tc>
          <w:tcPr>
            <w:tcW w:w="1418" w:type="dxa"/>
            <w:shd w:val="clear" w:color="auto" w:fill="auto"/>
            <w:noWrap/>
            <w:vAlign w:val="bottom"/>
            <w:hideMark/>
          </w:tcPr>
          <w:p w14:paraId="4D54272B"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lastRenderedPageBreak/>
              <w:t>Sesong</w:t>
            </w:r>
          </w:p>
        </w:tc>
        <w:tc>
          <w:tcPr>
            <w:tcW w:w="1383" w:type="dxa"/>
            <w:shd w:val="clear" w:color="auto" w:fill="auto"/>
            <w:noWrap/>
            <w:vAlign w:val="bottom"/>
            <w:hideMark/>
          </w:tcPr>
          <w:p w14:paraId="306F7962"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Parameter</w:t>
            </w:r>
          </w:p>
        </w:tc>
        <w:tc>
          <w:tcPr>
            <w:tcW w:w="620" w:type="dxa"/>
            <w:shd w:val="clear" w:color="auto" w:fill="auto"/>
            <w:noWrap/>
            <w:hideMark/>
          </w:tcPr>
          <w:p w14:paraId="3F90797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Im2</w:t>
            </w:r>
          </w:p>
        </w:tc>
        <w:tc>
          <w:tcPr>
            <w:tcW w:w="620" w:type="dxa"/>
            <w:shd w:val="clear" w:color="auto" w:fill="auto"/>
            <w:noWrap/>
            <w:hideMark/>
          </w:tcPr>
          <w:p w14:paraId="2491CF4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Gk1</w:t>
            </w:r>
          </w:p>
        </w:tc>
        <w:tc>
          <w:tcPr>
            <w:tcW w:w="620" w:type="dxa"/>
            <w:shd w:val="clear" w:color="auto" w:fill="auto"/>
            <w:noWrap/>
            <w:hideMark/>
          </w:tcPr>
          <w:p w14:paraId="08C8F3D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Fl1</w:t>
            </w:r>
          </w:p>
        </w:tc>
        <w:tc>
          <w:tcPr>
            <w:tcW w:w="620" w:type="dxa"/>
            <w:shd w:val="clear" w:color="auto" w:fill="auto"/>
            <w:noWrap/>
            <w:hideMark/>
          </w:tcPr>
          <w:p w14:paraId="203E4E6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Dk1</w:t>
            </w:r>
          </w:p>
        </w:tc>
        <w:tc>
          <w:tcPr>
            <w:tcW w:w="620" w:type="dxa"/>
            <w:shd w:val="clear" w:color="auto" w:fill="auto"/>
            <w:noWrap/>
            <w:hideMark/>
          </w:tcPr>
          <w:p w14:paraId="1153799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Bl4</w:t>
            </w:r>
          </w:p>
        </w:tc>
        <w:tc>
          <w:tcPr>
            <w:tcW w:w="620" w:type="dxa"/>
            <w:shd w:val="clear" w:color="auto" w:fill="auto"/>
            <w:noWrap/>
            <w:hideMark/>
          </w:tcPr>
          <w:p w14:paraId="4A6CBFC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Bn1</w:t>
            </w:r>
          </w:p>
        </w:tc>
        <w:tc>
          <w:tcPr>
            <w:tcW w:w="620" w:type="dxa"/>
            <w:shd w:val="clear" w:color="auto" w:fill="auto"/>
            <w:noWrap/>
            <w:hideMark/>
          </w:tcPr>
          <w:p w14:paraId="4906A71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Ap2</w:t>
            </w:r>
          </w:p>
        </w:tc>
        <w:tc>
          <w:tcPr>
            <w:tcW w:w="620" w:type="dxa"/>
            <w:shd w:val="clear" w:color="auto" w:fill="auto"/>
            <w:noWrap/>
            <w:hideMark/>
          </w:tcPr>
          <w:p w14:paraId="1F44D6C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Aq3</w:t>
            </w:r>
          </w:p>
        </w:tc>
        <w:tc>
          <w:tcPr>
            <w:tcW w:w="620" w:type="dxa"/>
            <w:shd w:val="clear" w:color="auto" w:fill="auto"/>
            <w:noWrap/>
            <w:hideMark/>
          </w:tcPr>
          <w:p w14:paraId="2EEF62D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Cq1</w:t>
            </w:r>
          </w:p>
        </w:tc>
        <w:tc>
          <w:tcPr>
            <w:tcW w:w="620" w:type="dxa"/>
            <w:shd w:val="clear" w:color="auto" w:fill="auto"/>
            <w:noWrap/>
            <w:hideMark/>
          </w:tcPr>
          <w:p w14:paraId="30AF727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Ep1</w:t>
            </w:r>
          </w:p>
        </w:tc>
        <w:tc>
          <w:tcPr>
            <w:tcW w:w="620" w:type="dxa"/>
            <w:shd w:val="clear" w:color="auto" w:fill="auto"/>
            <w:noWrap/>
            <w:hideMark/>
          </w:tcPr>
          <w:p w14:paraId="55C777C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Gp1</w:t>
            </w:r>
          </w:p>
        </w:tc>
      </w:tr>
      <w:tr w:rsidR="00464247" w:rsidRPr="00E15009" w14:paraId="22CD5CF5" w14:textId="77777777" w:rsidTr="00464247">
        <w:trPr>
          <w:trHeight w:val="576"/>
        </w:trPr>
        <w:tc>
          <w:tcPr>
            <w:tcW w:w="1418" w:type="dxa"/>
            <w:shd w:val="clear" w:color="auto" w:fill="auto"/>
            <w:vAlign w:val="bottom"/>
            <w:hideMark/>
          </w:tcPr>
          <w:p w14:paraId="36C25BCE"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Vekstseongen</w:t>
            </w:r>
            <w:r w:rsidRPr="00E15009">
              <w:rPr>
                <w:rFonts w:ascii="Calibri" w:eastAsia="Times New Roman" w:hAnsi="Calibri" w:cs="Calibri"/>
                <w:color w:val="000000"/>
                <w:sz w:val="20"/>
                <w:szCs w:val="20"/>
                <w:lang w:eastAsia="nb-NO"/>
              </w:rPr>
              <w:br/>
              <w:t>(feb-okt)</w:t>
            </w:r>
          </w:p>
        </w:tc>
        <w:tc>
          <w:tcPr>
            <w:tcW w:w="1383" w:type="dxa"/>
            <w:shd w:val="clear" w:color="auto" w:fill="auto"/>
            <w:vAlign w:val="bottom"/>
            <w:hideMark/>
          </w:tcPr>
          <w:p w14:paraId="5948C93F" w14:textId="77777777" w:rsidR="00464247" w:rsidRPr="00677157" w:rsidRDefault="00464247" w:rsidP="00464247">
            <w:pPr>
              <w:spacing w:after="0" w:line="240" w:lineRule="auto"/>
              <w:rPr>
                <w:rFonts w:ascii="Calibri" w:eastAsia="Times New Roman" w:hAnsi="Calibri" w:cs="Calibri"/>
                <w:color w:val="000000"/>
                <w:sz w:val="20"/>
                <w:szCs w:val="20"/>
                <w:lang w:val="en-US" w:eastAsia="nb-NO"/>
              </w:rPr>
            </w:pPr>
            <w:r w:rsidRPr="00677157">
              <w:rPr>
                <w:rFonts w:ascii="Calibri" w:eastAsia="Times New Roman" w:hAnsi="Calibri" w:cs="Calibri"/>
                <w:color w:val="000000"/>
                <w:sz w:val="20"/>
                <w:szCs w:val="20"/>
                <w:lang w:val="en-US" w:eastAsia="nb-NO"/>
              </w:rPr>
              <w:t>Klorofyll a P90 (µg/L)</w:t>
            </w:r>
          </w:p>
        </w:tc>
        <w:tc>
          <w:tcPr>
            <w:tcW w:w="620" w:type="dxa"/>
            <w:shd w:val="clear" w:color="auto" w:fill="92D050"/>
            <w:noWrap/>
            <w:vAlign w:val="center"/>
            <w:hideMark/>
          </w:tcPr>
          <w:p w14:paraId="585D66C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4,2</w:t>
            </w:r>
          </w:p>
        </w:tc>
        <w:tc>
          <w:tcPr>
            <w:tcW w:w="620" w:type="dxa"/>
            <w:shd w:val="clear" w:color="auto" w:fill="FFFF00"/>
            <w:noWrap/>
            <w:vAlign w:val="center"/>
            <w:hideMark/>
          </w:tcPr>
          <w:p w14:paraId="123DBC6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7,1</w:t>
            </w:r>
          </w:p>
        </w:tc>
        <w:tc>
          <w:tcPr>
            <w:tcW w:w="620" w:type="dxa"/>
            <w:shd w:val="clear" w:color="auto" w:fill="FFFF00"/>
            <w:noWrap/>
            <w:vAlign w:val="center"/>
            <w:hideMark/>
          </w:tcPr>
          <w:p w14:paraId="6571DE3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8,4</w:t>
            </w:r>
          </w:p>
        </w:tc>
        <w:tc>
          <w:tcPr>
            <w:tcW w:w="620" w:type="dxa"/>
            <w:shd w:val="clear" w:color="auto" w:fill="92D050"/>
            <w:noWrap/>
            <w:vAlign w:val="center"/>
            <w:hideMark/>
          </w:tcPr>
          <w:p w14:paraId="5C6798A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4,5</w:t>
            </w:r>
          </w:p>
        </w:tc>
        <w:tc>
          <w:tcPr>
            <w:tcW w:w="620" w:type="dxa"/>
            <w:shd w:val="clear" w:color="auto" w:fill="FFFF00"/>
            <w:noWrap/>
            <w:vAlign w:val="center"/>
            <w:hideMark/>
          </w:tcPr>
          <w:p w14:paraId="0D59593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7,4</w:t>
            </w:r>
          </w:p>
        </w:tc>
        <w:tc>
          <w:tcPr>
            <w:tcW w:w="620" w:type="dxa"/>
            <w:shd w:val="clear" w:color="auto" w:fill="92D050"/>
            <w:noWrap/>
            <w:vAlign w:val="center"/>
            <w:hideMark/>
          </w:tcPr>
          <w:p w14:paraId="37BFDB6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4,2</w:t>
            </w:r>
          </w:p>
        </w:tc>
        <w:tc>
          <w:tcPr>
            <w:tcW w:w="620" w:type="dxa"/>
            <w:shd w:val="clear" w:color="auto" w:fill="92D050"/>
            <w:noWrap/>
            <w:vAlign w:val="center"/>
            <w:hideMark/>
          </w:tcPr>
          <w:p w14:paraId="565020F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4,9</w:t>
            </w:r>
          </w:p>
        </w:tc>
        <w:tc>
          <w:tcPr>
            <w:tcW w:w="620" w:type="dxa"/>
            <w:shd w:val="clear" w:color="auto" w:fill="92D050"/>
            <w:noWrap/>
            <w:vAlign w:val="center"/>
            <w:hideMark/>
          </w:tcPr>
          <w:p w14:paraId="5B0E29F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5,9</w:t>
            </w:r>
          </w:p>
        </w:tc>
        <w:tc>
          <w:tcPr>
            <w:tcW w:w="620" w:type="dxa"/>
            <w:shd w:val="clear" w:color="auto" w:fill="92D050"/>
            <w:noWrap/>
            <w:vAlign w:val="center"/>
            <w:hideMark/>
          </w:tcPr>
          <w:p w14:paraId="496D522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4,6</w:t>
            </w:r>
          </w:p>
        </w:tc>
        <w:tc>
          <w:tcPr>
            <w:tcW w:w="620" w:type="dxa"/>
            <w:shd w:val="clear" w:color="auto" w:fill="92D050"/>
            <w:noWrap/>
            <w:vAlign w:val="center"/>
            <w:hideMark/>
          </w:tcPr>
          <w:p w14:paraId="01F4B4E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4,8</w:t>
            </w:r>
          </w:p>
        </w:tc>
        <w:tc>
          <w:tcPr>
            <w:tcW w:w="620" w:type="dxa"/>
            <w:shd w:val="clear" w:color="auto" w:fill="FFC000"/>
            <w:noWrap/>
            <w:vAlign w:val="center"/>
            <w:hideMark/>
          </w:tcPr>
          <w:p w14:paraId="23CDA20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9,3</w:t>
            </w:r>
          </w:p>
        </w:tc>
      </w:tr>
      <w:tr w:rsidR="00464247" w:rsidRPr="00E15009" w14:paraId="54A7042C" w14:textId="77777777" w:rsidTr="00464247">
        <w:trPr>
          <w:trHeight w:val="576"/>
        </w:trPr>
        <w:tc>
          <w:tcPr>
            <w:tcW w:w="1418" w:type="dxa"/>
            <w:shd w:val="clear" w:color="auto" w:fill="auto"/>
            <w:vAlign w:val="bottom"/>
            <w:hideMark/>
          </w:tcPr>
          <w:p w14:paraId="3B73E3E4"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Sommer</w:t>
            </w:r>
            <w:r w:rsidRPr="00E15009">
              <w:rPr>
                <w:rFonts w:ascii="Calibri" w:eastAsia="Times New Roman" w:hAnsi="Calibri" w:cs="Calibri"/>
                <w:color w:val="000000"/>
                <w:sz w:val="20"/>
                <w:szCs w:val="20"/>
                <w:lang w:eastAsia="nb-NO"/>
              </w:rPr>
              <w:br/>
              <w:t>(mai-aug)</w:t>
            </w:r>
          </w:p>
        </w:tc>
        <w:tc>
          <w:tcPr>
            <w:tcW w:w="1383" w:type="dxa"/>
            <w:shd w:val="clear" w:color="auto" w:fill="auto"/>
            <w:noWrap/>
            <w:vAlign w:val="bottom"/>
            <w:hideMark/>
          </w:tcPr>
          <w:p w14:paraId="67FA8734"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Total fosfor </w:t>
            </w:r>
          </w:p>
          <w:p w14:paraId="1121CCE1"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P/L)</w:t>
            </w:r>
          </w:p>
        </w:tc>
        <w:tc>
          <w:tcPr>
            <w:tcW w:w="620" w:type="dxa"/>
            <w:shd w:val="clear" w:color="auto" w:fill="00B0F0"/>
            <w:noWrap/>
            <w:vAlign w:val="center"/>
            <w:hideMark/>
          </w:tcPr>
          <w:p w14:paraId="58BD984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9,2</w:t>
            </w:r>
          </w:p>
        </w:tc>
        <w:tc>
          <w:tcPr>
            <w:tcW w:w="620" w:type="dxa"/>
            <w:shd w:val="clear" w:color="auto" w:fill="00B0F0"/>
            <w:noWrap/>
            <w:vAlign w:val="center"/>
            <w:hideMark/>
          </w:tcPr>
          <w:p w14:paraId="7C887D2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10,6</w:t>
            </w:r>
          </w:p>
        </w:tc>
        <w:tc>
          <w:tcPr>
            <w:tcW w:w="620" w:type="dxa"/>
            <w:shd w:val="clear" w:color="auto" w:fill="00B0F0"/>
            <w:noWrap/>
            <w:vAlign w:val="center"/>
            <w:hideMark/>
          </w:tcPr>
          <w:p w14:paraId="1B36A12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8,7</w:t>
            </w:r>
          </w:p>
        </w:tc>
        <w:tc>
          <w:tcPr>
            <w:tcW w:w="620" w:type="dxa"/>
            <w:shd w:val="clear" w:color="auto" w:fill="00B0F0"/>
            <w:noWrap/>
            <w:vAlign w:val="center"/>
            <w:hideMark/>
          </w:tcPr>
          <w:p w14:paraId="19D045F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7,8</w:t>
            </w:r>
          </w:p>
        </w:tc>
        <w:tc>
          <w:tcPr>
            <w:tcW w:w="620" w:type="dxa"/>
            <w:shd w:val="clear" w:color="auto" w:fill="00B0F0"/>
            <w:noWrap/>
            <w:vAlign w:val="center"/>
            <w:hideMark/>
          </w:tcPr>
          <w:p w14:paraId="6619839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10,4</w:t>
            </w:r>
          </w:p>
        </w:tc>
        <w:tc>
          <w:tcPr>
            <w:tcW w:w="620" w:type="dxa"/>
            <w:shd w:val="clear" w:color="auto" w:fill="00B0F0"/>
            <w:noWrap/>
            <w:vAlign w:val="center"/>
            <w:hideMark/>
          </w:tcPr>
          <w:p w14:paraId="7BDA877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9,8</w:t>
            </w:r>
          </w:p>
        </w:tc>
        <w:tc>
          <w:tcPr>
            <w:tcW w:w="620" w:type="dxa"/>
            <w:shd w:val="clear" w:color="auto" w:fill="00B0F0"/>
            <w:noWrap/>
            <w:vAlign w:val="center"/>
            <w:hideMark/>
          </w:tcPr>
          <w:p w14:paraId="098C600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10,8</w:t>
            </w:r>
          </w:p>
        </w:tc>
        <w:tc>
          <w:tcPr>
            <w:tcW w:w="620" w:type="dxa"/>
            <w:shd w:val="clear" w:color="auto" w:fill="92D050"/>
            <w:noWrap/>
            <w:vAlign w:val="center"/>
            <w:hideMark/>
          </w:tcPr>
          <w:p w14:paraId="694D17E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12,6</w:t>
            </w:r>
          </w:p>
        </w:tc>
        <w:tc>
          <w:tcPr>
            <w:tcW w:w="620" w:type="dxa"/>
            <w:shd w:val="clear" w:color="auto" w:fill="00B0F0"/>
            <w:noWrap/>
            <w:vAlign w:val="center"/>
            <w:hideMark/>
          </w:tcPr>
          <w:p w14:paraId="4D9AE29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8,8</w:t>
            </w:r>
          </w:p>
        </w:tc>
        <w:tc>
          <w:tcPr>
            <w:tcW w:w="620" w:type="dxa"/>
            <w:shd w:val="clear" w:color="auto" w:fill="00B0F0"/>
            <w:noWrap/>
            <w:vAlign w:val="center"/>
            <w:hideMark/>
          </w:tcPr>
          <w:p w14:paraId="49F2B2D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10,6</w:t>
            </w:r>
          </w:p>
        </w:tc>
        <w:tc>
          <w:tcPr>
            <w:tcW w:w="620" w:type="dxa"/>
            <w:shd w:val="clear" w:color="auto" w:fill="92D050"/>
            <w:noWrap/>
            <w:vAlign w:val="center"/>
            <w:hideMark/>
          </w:tcPr>
          <w:p w14:paraId="7EC4881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13,7</w:t>
            </w:r>
          </w:p>
        </w:tc>
      </w:tr>
      <w:tr w:rsidR="00464247" w:rsidRPr="00E15009" w14:paraId="12BB9621" w14:textId="77777777" w:rsidTr="00464247">
        <w:trPr>
          <w:trHeight w:val="576"/>
        </w:trPr>
        <w:tc>
          <w:tcPr>
            <w:tcW w:w="1418" w:type="dxa"/>
            <w:shd w:val="clear" w:color="auto" w:fill="auto"/>
            <w:vAlign w:val="bottom"/>
            <w:hideMark/>
          </w:tcPr>
          <w:p w14:paraId="2657F004"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Sommer</w:t>
            </w:r>
            <w:r w:rsidRPr="00E15009">
              <w:rPr>
                <w:rFonts w:ascii="Calibri" w:eastAsia="Times New Roman" w:hAnsi="Calibri" w:cs="Calibri"/>
                <w:color w:val="000000"/>
                <w:sz w:val="20"/>
                <w:szCs w:val="20"/>
                <w:lang w:eastAsia="nb-NO"/>
              </w:rPr>
              <w:br/>
              <w:t>(mai-aug)</w:t>
            </w:r>
          </w:p>
        </w:tc>
        <w:tc>
          <w:tcPr>
            <w:tcW w:w="1383" w:type="dxa"/>
            <w:shd w:val="clear" w:color="auto" w:fill="auto"/>
            <w:noWrap/>
            <w:vAlign w:val="bottom"/>
            <w:hideMark/>
          </w:tcPr>
          <w:p w14:paraId="169F8FBD"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Fosfat </w:t>
            </w:r>
          </w:p>
          <w:p w14:paraId="025A07AD"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P/L)</w:t>
            </w:r>
          </w:p>
        </w:tc>
        <w:tc>
          <w:tcPr>
            <w:tcW w:w="620" w:type="dxa"/>
            <w:shd w:val="clear" w:color="auto" w:fill="00B0F0"/>
            <w:noWrap/>
            <w:vAlign w:val="center"/>
            <w:hideMark/>
          </w:tcPr>
          <w:p w14:paraId="52E52C4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1,7</w:t>
            </w:r>
          </w:p>
        </w:tc>
        <w:tc>
          <w:tcPr>
            <w:tcW w:w="620" w:type="dxa"/>
            <w:shd w:val="clear" w:color="auto" w:fill="00B0F0"/>
            <w:noWrap/>
            <w:vAlign w:val="center"/>
            <w:hideMark/>
          </w:tcPr>
          <w:p w14:paraId="3CE13F2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1,3</w:t>
            </w:r>
          </w:p>
        </w:tc>
        <w:tc>
          <w:tcPr>
            <w:tcW w:w="620" w:type="dxa"/>
            <w:shd w:val="clear" w:color="auto" w:fill="00B0F0"/>
            <w:noWrap/>
            <w:vAlign w:val="center"/>
            <w:hideMark/>
          </w:tcPr>
          <w:p w14:paraId="28404FA0"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1,2</w:t>
            </w:r>
          </w:p>
        </w:tc>
        <w:tc>
          <w:tcPr>
            <w:tcW w:w="620" w:type="dxa"/>
            <w:shd w:val="clear" w:color="auto" w:fill="00B0F0"/>
            <w:noWrap/>
            <w:vAlign w:val="center"/>
            <w:hideMark/>
          </w:tcPr>
          <w:p w14:paraId="463B772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1,1</w:t>
            </w:r>
          </w:p>
        </w:tc>
        <w:tc>
          <w:tcPr>
            <w:tcW w:w="620" w:type="dxa"/>
            <w:shd w:val="clear" w:color="auto" w:fill="00B0F0"/>
            <w:noWrap/>
            <w:vAlign w:val="center"/>
            <w:hideMark/>
          </w:tcPr>
          <w:p w14:paraId="7256FEB0"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1,8</w:t>
            </w:r>
          </w:p>
        </w:tc>
        <w:tc>
          <w:tcPr>
            <w:tcW w:w="620" w:type="dxa"/>
            <w:shd w:val="clear" w:color="auto" w:fill="00B0F0"/>
            <w:noWrap/>
            <w:vAlign w:val="center"/>
            <w:hideMark/>
          </w:tcPr>
          <w:p w14:paraId="0E7598E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1,8</w:t>
            </w:r>
          </w:p>
        </w:tc>
        <w:tc>
          <w:tcPr>
            <w:tcW w:w="620" w:type="dxa"/>
            <w:shd w:val="clear" w:color="auto" w:fill="00B0F0"/>
            <w:noWrap/>
            <w:vAlign w:val="center"/>
            <w:hideMark/>
          </w:tcPr>
          <w:p w14:paraId="5076BBC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2,3</w:t>
            </w:r>
          </w:p>
        </w:tc>
        <w:tc>
          <w:tcPr>
            <w:tcW w:w="620" w:type="dxa"/>
            <w:shd w:val="clear" w:color="auto" w:fill="92D050"/>
            <w:noWrap/>
            <w:vAlign w:val="center"/>
            <w:hideMark/>
          </w:tcPr>
          <w:p w14:paraId="760F1C3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3,7</w:t>
            </w:r>
          </w:p>
        </w:tc>
        <w:tc>
          <w:tcPr>
            <w:tcW w:w="620" w:type="dxa"/>
            <w:shd w:val="clear" w:color="auto" w:fill="00B0F0"/>
            <w:noWrap/>
            <w:vAlign w:val="center"/>
            <w:hideMark/>
          </w:tcPr>
          <w:p w14:paraId="3CBAFA3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1,5</w:t>
            </w:r>
          </w:p>
        </w:tc>
        <w:tc>
          <w:tcPr>
            <w:tcW w:w="620" w:type="dxa"/>
            <w:shd w:val="clear" w:color="auto" w:fill="00B0F0"/>
            <w:noWrap/>
            <w:vAlign w:val="center"/>
            <w:hideMark/>
          </w:tcPr>
          <w:p w14:paraId="6C1D264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1,8</w:t>
            </w:r>
          </w:p>
        </w:tc>
        <w:tc>
          <w:tcPr>
            <w:tcW w:w="620" w:type="dxa"/>
            <w:shd w:val="clear" w:color="auto" w:fill="00B0F0"/>
            <w:noWrap/>
            <w:vAlign w:val="center"/>
            <w:hideMark/>
          </w:tcPr>
          <w:p w14:paraId="3551808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2,9</w:t>
            </w:r>
          </w:p>
        </w:tc>
      </w:tr>
      <w:tr w:rsidR="00464247" w:rsidRPr="00E15009" w14:paraId="29294966" w14:textId="77777777" w:rsidTr="00464247">
        <w:trPr>
          <w:trHeight w:val="576"/>
        </w:trPr>
        <w:tc>
          <w:tcPr>
            <w:tcW w:w="1418" w:type="dxa"/>
            <w:shd w:val="clear" w:color="auto" w:fill="auto"/>
            <w:vAlign w:val="bottom"/>
            <w:hideMark/>
          </w:tcPr>
          <w:p w14:paraId="417B2B7B"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Sommer</w:t>
            </w:r>
            <w:r w:rsidRPr="00E15009">
              <w:rPr>
                <w:rFonts w:ascii="Calibri" w:eastAsia="Times New Roman" w:hAnsi="Calibri" w:cs="Calibri"/>
                <w:color w:val="000000"/>
                <w:sz w:val="20"/>
                <w:szCs w:val="20"/>
                <w:lang w:eastAsia="nb-NO"/>
              </w:rPr>
              <w:br/>
              <w:t>(mai-aug)</w:t>
            </w:r>
          </w:p>
        </w:tc>
        <w:tc>
          <w:tcPr>
            <w:tcW w:w="1383" w:type="dxa"/>
            <w:shd w:val="clear" w:color="auto" w:fill="auto"/>
            <w:noWrap/>
            <w:vAlign w:val="bottom"/>
            <w:hideMark/>
          </w:tcPr>
          <w:p w14:paraId="2D3FF011" w14:textId="77777777" w:rsidR="00464247" w:rsidRPr="00677157" w:rsidRDefault="00464247" w:rsidP="00464247">
            <w:pPr>
              <w:spacing w:after="0" w:line="240" w:lineRule="auto"/>
              <w:rPr>
                <w:rFonts w:ascii="Calibri" w:eastAsia="Times New Roman" w:hAnsi="Calibri" w:cs="Calibri"/>
                <w:color w:val="000000"/>
                <w:sz w:val="20"/>
                <w:szCs w:val="20"/>
                <w:lang w:val="en-US" w:eastAsia="nb-NO"/>
              </w:rPr>
            </w:pPr>
            <w:r w:rsidRPr="00677157">
              <w:rPr>
                <w:rFonts w:ascii="Calibri" w:eastAsia="Times New Roman" w:hAnsi="Calibri" w:cs="Calibri"/>
                <w:color w:val="000000"/>
                <w:sz w:val="20"/>
                <w:szCs w:val="20"/>
                <w:lang w:val="en-US" w:eastAsia="nb-NO"/>
              </w:rPr>
              <w:t xml:space="preserve">Total nitrogen </w:t>
            </w:r>
          </w:p>
          <w:p w14:paraId="08E9829D" w14:textId="77777777" w:rsidR="00464247" w:rsidRPr="00677157" w:rsidRDefault="00464247" w:rsidP="00464247">
            <w:pPr>
              <w:spacing w:after="0" w:line="240" w:lineRule="auto"/>
              <w:rPr>
                <w:rFonts w:ascii="Calibri" w:eastAsia="Times New Roman" w:hAnsi="Calibri" w:cs="Calibri"/>
                <w:color w:val="000000"/>
                <w:sz w:val="20"/>
                <w:szCs w:val="20"/>
                <w:lang w:val="en-US" w:eastAsia="nb-NO"/>
              </w:rPr>
            </w:pPr>
            <w:r w:rsidRPr="00677157">
              <w:rPr>
                <w:rFonts w:ascii="Calibri" w:eastAsia="Times New Roman" w:hAnsi="Calibri" w:cs="Calibri"/>
                <w:color w:val="000000"/>
                <w:sz w:val="20"/>
                <w:szCs w:val="20"/>
                <w:lang w:val="en-US" w:eastAsia="nb-NO"/>
              </w:rPr>
              <w:t>(µg N/L)</w:t>
            </w:r>
          </w:p>
        </w:tc>
        <w:tc>
          <w:tcPr>
            <w:tcW w:w="620" w:type="dxa"/>
            <w:shd w:val="clear" w:color="auto" w:fill="00B0F0"/>
            <w:noWrap/>
            <w:vAlign w:val="center"/>
            <w:hideMark/>
          </w:tcPr>
          <w:p w14:paraId="01446AA0"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215</w:t>
            </w:r>
          </w:p>
        </w:tc>
        <w:tc>
          <w:tcPr>
            <w:tcW w:w="620" w:type="dxa"/>
            <w:shd w:val="clear" w:color="auto" w:fill="00B0F0"/>
            <w:noWrap/>
            <w:vAlign w:val="center"/>
            <w:hideMark/>
          </w:tcPr>
          <w:p w14:paraId="38BB285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220</w:t>
            </w:r>
          </w:p>
        </w:tc>
        <w:tc>
          <w:tcPr>
            <w:tcW w:w="620" w:type="dxa"/>
            <w:shd w:val="clear" w:color="auto" w:fill="00B0F0"/>
            <w:noWrap/>
            <w:vAlign w:val="center"/>
            <w:hideMark/>
          </w:tcPr>
          <w:p w14:paraId="7F07252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215</w:t>
            </w:r>
          </w:p>
        </w:tc>
        <w:tc>
          <w:tcPr>
            <w:tcW w:w="620" w:type="dxa"/>
            <w:shd w:val="clear" w:color="auto" w:fill="00B0F0"/>
            <w:noWrap/>
            <w:vAlign w:val="center"/>
            <w:hideMark/>
          </w:tcPr>
          <w:p w14:paraId="50298AD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232</w:t>
            </w:r>
          </w:p>
        </w:tc>
        <w:tc>
          <w:tcPr>
            <w:tcW w:w="620" w:type="dxa"/>
            <w:shd w:val="clear" w:color="auto" w:fill="92D050"/>
            <w:noWrap/>
            <w:vAlign w:val="center"/>
            <w:hideMark/>
          </w:tcPr>
          <w:p w14:paraId="64C0E23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283</w:t>
            </w:r>
          </w:p>
        </w:tc>
        <w:tc>
          <w:tcPr>
            <w:tcW w:w="620" w:type="dxa"/>
            <w:shd w:val="clear" w:color="auto" w:fill="00B0F0"/>
            <w:noWrap/>
            <w:vAlign w:val="center"/>
            <w:hideMark/>
          </w:tcPr>
          <w:p w14:paraId="56B3AFC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236</w:t>
            </w:r>
          </w:p>
        </w:tc>
        <w:tc>
          <w:tcPr>
            <w:tcW w:w="620" w:type="dxa"/>
            <w:shd w:val="clear" w:color="auto" w:fill="92D050"/>
            <w:noWrap/>
            <w:vAlign w:val="center"/>
            <w:hideMark/>
          </w:tcPr>
          <w:p w14:paraId="466B1D90"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254</w:t>
            </w:r>
          </w:p>
        </w:tc>
        <w:tc>
          <w:tcPr>
            <w:tcW w:w="620" w:type="dxa"/>
            <w:shd w:val="clear" w:color="auto" w:fill="92D050"/>
            <w:noWrap/>
            <w:vAlign w:val="center"/>
            <w:hideMark/>
          </w:tcPr>
          <w:p w14:paraId="165A06F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272</w:t>
            </w:r>
          </w:p>
        </w:tc>
        <w:tc>
          <w:tcPr>
            <w:tcW w:w="620" w:type="dxa"/>
            <w:shd w:val="clear" w:color="auto" w:fill="00B0F0"/>
            <w:noWrap/>
            <w:vAlign w:val="center"/>
            <w:hideMark/>
          </w:tcPr>
          <w:p w14:paraId="16C9E98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238</w:t>
            </w:r>
          </w:p>
        </w:tc>
        <w:tc>
          <w:tcPr>
            <w:tcW w:w="620" w:type="dxa"/>
            <w:shd w:val="clear" w:color="auto" w:fill="92D050"/>
            <w:noWrap/>
            <w:vAlign w:val="center"/>
            <w:hideMark/>
          </w:tcPr>
          <w:p w14:paraId="5B11AC6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269</w:t>
            </w:r>
          </w:p>
        </w:tc>
        <w:tc>
          <w:tcPr>
            <w:tcW w:w="620" w:type="dxa"/>
            <w:shd w:val="clear" w:color="auto" w:fill="FFFF00"/>
            <w:noWrap/>
            <w:vAlign w:val="center"/>
            <w:hideMark/>
          </w:tcPr>
          <w:p w14:paraId="5010A22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461</w:t>
            </w:r>
          </w:p>
        </w:tc>
      </w:tr>
      <w:tr w:rsidR="00464247" w:rsidRPr="00E15009" w14:paraId="56BF8644" w14:textId="77777777" w:rsidTr="00464247">
        <w:trPr>
          <w:trHeight w:val="576"/>
        </w:trPr>
        <w:tc>
          <w:tcPr>
            <w:tcW w:w="1418" w:type="dxa"/>
            <w:shd w:val="clear" w:color="auto" w:fill="auto"/>
            <w:vAlign w:val="bottom"/>
            <w:hideMark/>
          </w:tcPr>
          <w:p w14:paraId="2FF18D5F"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Sommer</w:t>
            </w:r>
            <w:r w:rsidRPr="00E15009">
              <w:rPr>
                <w:rFonts w:ascii="Calibri" w:eastAsia="Times New Roman" w:hAnsi="Calibri" w:cs="Calibri"/>
                <w:color w:val="000000"/>
                <w:sz w:val="20"/>
                <w:szCs w:val="20"/>
                <w:lang w:eastAsia="nb-NO"/>
              </w:rPr>
              <w:br/>
              <w:t>(mai-aug)</w:t>
            </w:r>
          </w:p>
        </w:tc>
        <w:tc>
          <w:tcPr>
            <w:tcW w:w="1383" w:type="dxa"/>
            <w:shd w:val="clear" w:color="auto" w:fill="auto"/>
            <w:noWrap/>
            <w:vAlign w:val="bottom"/>
            <w:hideMark/>
          </w:tcPr>
          <w:p w14:paraId="60C93BA5"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Nitrat + nitritt </w:t>
            </w:r>
          </w:p>
          <w:p w14:paraId="23020362"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N/L)</w:t>
            </w:r>
          </w:p>
        </w:tc>
        <w:tc>
          <w:tcPr>
            <w:tcW w:w="620" w:type="dxa"/>
            <w:shd w:val="clear" w:color="auto" w:fill="92D050"/>
            <w:noWrap/>
            <w:vAlign w:val="center"/>
            <w:hideMark/>
          </w:tcPr>
          <w:p w14:paraId="1F48834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21</w:t>
            </w:r>
          </w:p>
        </w:tc>
        <w:tc>
          <w:tcPr>
            <w:tcW w:w="620" w:type="dxa"/>
            <w:shd w:val="clear" w:color="auto" w:fill="92D050"/>
            <w:noWrap/>
            <w:vAlign w:val="center"/>
            <w:hideMark/>
          </w:tcPr>
          <w:p w14:paraId="3BE1B30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18</w:t>
            </w:r>
          </w:p>
        </w:tc>
        <w:tc>
          <w:tcPr>
            <w:tcW w:w="620" w:type="dxa"/>
            <w:shd w:val="clear" w:color="auto" w:fill="00B0F0"/>
            <w:noWrap/>
            <w:vAlign w:val="center"/>
            <w:hideMark/>
          </w:tcPr>
          <w:p w14:paraId="5C9E0B2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6</w:t>
            </w:r>
          </w:p>
        </w:tc>
        <w:tc>
          <w:tcPr>
            <w:tcW w:w="620" w:type="dxa"/>
            <w:shd w:val="clear" w:color="auto" w:fill="00B0F0"/>
            <w:noWrap/>
            <w:vAlign w:val="center"/>
            <w:hideMark/>
          </w:tcPr>
          <w:p w14:paraId="361DC6E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11</w:t>
            </w:r>
          </w:p>
        </w:tc>
        <w:tc>
          <w:tcPr>
            <w:tcW w:w="620" w:type="dxa"/>
            <w:shd w:val="clear" w:color="auto" w:fill="92D050"/>
            <w:noWrap/>
            <w:vAlign w:val="center"/>
            <w:hideMark/>
          </w:tcPr>
          <w:p w14:paraId="2F657F6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21</w:t>
            </w:r>
          </w:p>
        </w:tc>
        <w:tc>
          <w:tcPr>
            <w:tcW w:w="620" w:type="dxa"/>
            <w:shd w:val="clear" w:color="auto" w:fill="00B0F0"/>
            <w:noWrap/>
            <w:vAlign w:val="center"/>
            <w:hideMark/>
          </w:tcPr>
          <w:p w14:paraId="63D5CF0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11</w:t>
            </w:r>
          </w:p>
        </w:tc>
        <w:tc>
          <w:tcPr>
            <w:tcW w:w="620" w:type="dxa"/>
            <w:shd w:val="clear" w:color="auto" w:fill="92D050"/>
            <w:noWrap/>
            <w:vAlign w:val="center"/>
            <w:hideMark/>
          </w:tcPr>
          <w:p w14:paraId="1C73873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16</w:t>
            </w:r>
          </w:p>
        </w:tc>
        <w:tc>
          <w:tcPr>
            <w:tcW w:w="620" w:type="dxa"/>
            <w:shd w:val="clear" w:color="auto" w:fill="FFFF00"/>
            <w:noWrap/>
            <w:vAlign w:val="center"/>
            <w:hideMark/>
          </w:tcPr>
          <w:p w14:paraId="1716729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36</w:t>
            </w:r>
          </w:p>
        </w:tc>
        <w:tc>
          <w:tcPr>
            <w:tcW w:w="620" w:type="dxa"/>
            <w:shd w:val="clear" w:color="auto" w:fill="00B0F0"/>
            <w:noWrap/>
            <w:vAlign w:val="center"/>
            <w:hideMark/>
          </w:tcPr>
          <w:p w14:paraId="5336D42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5</w:t>
            </w:r>
          </w:p>
        </w:tc>
        <w:tc>
          <w:tcPr>
            <w:tcW w:w="620" w:type="dxa"/>
            <w:shd w:val="clear" w:color="auto" w:fill="00B0F0"/>
            <w:noWrap/>
            <w:vAlign w:val="center"/>
            <w:hideMark/>
          </w:tcPr>
          <w:p w14:paraId="79750EE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17</w:t>
            </w:r>
          </w:p>
        </w:tc>
        <w:tc>
          <w:tcPr>
            <w:tcW w:w="620" w:type="dxa"/>
            <w:shd w:val="clear" w:color="auto" w:fill="FFC000"/>
            <w:noWrap/>
            <w:vAlign w:val="center"/>
            <w:hideMark/>
          </w:tcPr>
          <w:p w14:paraId="1ACA1CC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144</w:t>
            </w:r>
          </w:p>
        </w:tc>
      </w:tr>
      <w:tr w:rsidR="00464247" w:rsidRPr="00E15009" w14:paraId="037A8129" w14:textId="77777777" w:rsidTr="00464247">
        <w:trPr>
          <w:trHeight w:val="576"/>
        </w:trPr>
        <w:tc>
          <w:tcPr>
            <w:tcW w:w="1418" w:type="dxa"/>
            <w:shd w:val="clear" w:color="auto" w:fill="auto"/>
            <w:vAlign w:val="bottom"/>
            <w:hideMark/>
          </w:tcPr>
          <w:p w14:paraId="0C8EB579"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Sommer</w:t>
            </w:r>
            <w:r w:rsidRPr="00E15009">
              <w:rPr>
                <w:rFonts w:ascii="Calibri" w:eastAsia="Times New Roman" w:hAnsi="Calibri" w:cs="Calibri"/>
                <w:color w:val="000000"/>
                <w:sz w:val="20"/>
                <w:szCs w:val="20"/>
                <w:lang w:eastAsia="nb-NO"/>
              </w:rPr>
              <w:br/>
              <w:t>(mai-aug)</w:t>
            </w:r>
          </w:p>
        </w:tc>
        <w:tc>
          <w:tcPr>
            <w:tcW w:w="1383" w:type="dxa"/>
            <w:shd w:val="clear" w:color="auto" w:fill="auto"/>
            <w:noWrap/>
            <w:vAlign w:val="bottom"/>
            <w:hideMark/>
          </w:tcPr>
          <w:p w14:paraId="59D4A378"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Ammonium </w:t>
            </w:r>
          </w:p>
          <w:p w14:paraId="4D901B7E"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N/L)</w:t>
            </w:r>
          </w:p>
        </w:tc>
        <w:tc>
          <w:tcPr>
            <w:tcW w:w="620" w:type="dxa"/>
            <w:tcBorders>
              <w:bottom w:val="single" w:sz="4" w:space="0" w:color="auto"/>
            </w:tcBorders>
            <w:shd w:val="clear" w:color="auto" w:fill="00B0F0"/>
            <w:noWrap/>
            <w:vAlign w:val="center"/>
            <w:hideMark/>
          </w:tcPr>
          <w:p w14:paraId="2C7B960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8,8</w:t>
            </w:r>
          </w:p>
        </w:tc>
        <w:tc>
          <w:tcPr>
            <w:tcW w:w="620" w:type="dxa"/>
            <w:tcBorders>
              <w:bottom w:val="single" w:sz="4" w:space="0" w:color="auto"/>
            </w:tcBorders>
            <w:shd w:val="clear" w:color="auto" w:fill="00B0F0"/>
            <w:noWrap/>
            <w:vAlign w:val="center"/>
            <w:hideMark/>
          </w:tcPr>
          <w:p w14:paraId="1C36670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6,8</w:t>
            </w:r>
          </w:p>
        </w:tc>
        <w:tc>
          <w:tcPr>
            <w:tcW w:w="620" w:type="dxa"/>
            <w:tcBorders>
              <w:bottom w:val="single" w:sz="4" w:space="0" w:color="auto"/>
            </w:tcBorders>
            <w:shd w:val="clear" w:color="auto" w:fill="00B0F0"/>
            <w:noWrap/>
            <w:vAlign w:val="center"/>
            <w:hideMark/>
          </w:tcPr>
          <w:p w14:paraId="6E1C2A8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6,6</w:t>
            </w:r>
          </w:p>
        </w:tc>
        <w:tc>
          <w:tcPr>
            <w:tcW w:w="620" w:type="dxa"/>
            <w:tcBorders>
              <w:bottom w:val="single" w:sz="4" w:space="0" w:color="auto"/>
            </w:tcBorders>
            <w:shd w:val="clear" w:color="auto" w:fill="00B0F0"/>
            <w:noWrap/>
            <w:vAlign w:val="center"/>
            <w:hideMark/>
          </w:tcPr>
          <w:p w14:paraId="4998377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7,8</w:t>
            </w:r>
          </w:p>
        </w:tc>
        <w:tc>
          <w:tcPr>
            <w:tcW w:w="620" w:type="dxa"/>
            <w:tcBorders>
              <w:bottom w:val="single" w:sz="4" w:space="0" w:color="auto"/>
            </w:tcBorders>
            <w:shd w:val="clear" w:color="auto" w:fill="00B0F0"/>
            <w:noWrap/>
            <w:vAlign w:val="center"/>
            <w:hideMark/>
          </w:tcPr>
          <w:p w14:paraId="6F9583F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9,6</w:t>
            </w:r>
          </w:p>
        </w:tc>
        <w:tc>
          <w:tcPr>
            <w:tcW w:w="620" w:type="dxa"/>
            <w:tcBorders>
              <w:bottom w:val="single" w:sz="4" w:space="0" w:color="auto"/>
            </w:tcBorders>
            <w:shd w:val="clear" w:color="auto" w:fill="00B0F0"/>
            <w:noWrap/>
            <w:vAlign w:val="center"/>
            <w:hideMark/>
          </w:tcPr>
          <w:p w14:paraId="55F44E2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11,2</w:t>
            </w:r>
          </w:p>
        </w:tc>
        <w:tc>
          <w:tcPr>
            <w:tcW w:w="620" w:type="dxa"/>
            <w:tcBorders>
              <w:bottom w:val="single" w:sz="4" w:space="0" w:color="auto"/>
            </w:tcBorders>
            <w:shd w:val="clear" w:color="auto" w:fill="00B0F0"/>
            <w:noWrap/>
            <w:vAlign w:val="center"/>
            <w:hideMark/>
          </w:tcPr>
          <w:p w14:paraId="1866393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10,2</w:t>
            </w:r>
          </w:p>
        </w:tc>
        <w:tc>
          <w:tcPr>
            <w:tcW w:w="620" w:type="dxa"/>
            <w:tcBorders>
              <w:bottom w:val="single" w:sz="4" w:space="0" w:color="auto"/>
            </w:tcBorders>
            <w:shd w:val="clear" w:color="auto" w:fill="00B0F0"/>
            <w:noWrap/>
            <w:vAlign w:val="center"/>
            <w:hideMark/>
          </w:tcPr>
          <w:p w14:paraId="24AD6B5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14,4</w:t>
            </w:r>
          </w:p>
        </w:tc>
        <w:tc>
          <w:tcPr>
            <w:tcW w:w="620" w:type="dxa"/>
            <w:tcBorders>
              <w:bottom w:val="single" w:sz="4" w:space="0" w:color="auto"/>
            </w:tcBorders>
            <w:shd w:val="clear" w:color="auto" w:fill="00B0F0"/>
            <w:noWrap/>
            <w:vAlign w:val="center"/>
            <w:hideMark/>
          </w:tcPr>
          <w:p w14:paraId="2BFBAE3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8,6</w:t>
            </w:r>
          </w:p>
        </w:tc>
        <w:tc>
          <w:tcPr>
            <w:tcW w:w="620" w:type="dxa"/>
            <w:tcBorders>
              <w:bottom w:val="single" w:sz="4" w:space="0" w:color="auto"/>
            </w:tcBorders>
            <w:shd w:val="clear" w:color="auto" w:fill="00B0F0"/>
            <w:noWrap/>
            <w:vAlign w:val="center"/>
            <w:hideMark/>
          </w:tcPr>
          <w:p w14:paraId="71574400"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11,1</w:t>
            </w:r>
          </w:p>
        </w:tc>
        <w:tc>
          <w:tcPr>
            <w:tcW w:w="620" w:type="dxa"/>
            <w:tcBorders>
              <w:bottom w:val="single" w:sz="4" w:space="0" w:color="auto"/>
            </w:tcBorders>
            <w:shd w:val="clear" w:color="auto" w:fill="00B0F0"/>
            <w:noWrap/>
            <w:vAlign w:val="center"/>
            <w:hideMark/>
          </w:tcPr>
          <w:p w14:paraId="3BD8B3E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15,8</w:t>
            </w:r>
          </w:p>
        </w:tc>
      </w:tr>
      <w:tr w:rsidR="00464247" w:rsidRPr="00E15009" w14:paraId="10DA5C58" w14:textId="77777777" w:rsidTr="00464247">
        <w:trPr>
          <w:trHeight w:val="576"/>
        </w:trPr>
        <w:tc>
          <w:tcPr>
            <w:tcW w:w="1418" w:type="dxa"/>
            <w:shd w:val="clear" w:color="auto" w:fill="auto"/>
            <w:vAlign w:val="bottom"/>
            <w:hideMark/>
          </w:tcPr>
          <w:p w14:paraId="0DB9A603"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Sommer</w:t>
            </w:r>
            <w:r w:rsidRPr="00E15009">
              <w:rPr>
                <w:rFonts w:ascii="Calibri" w:eastAsia="Times New Roman" w:hAnsi="Calibri" w:cs="Calibri"/>
                <w:color w:val="000000"/>
                <w:sz w:val="20"/>
                <w:szCs w:val="20"/>
                <w:lang w:eastAsia="nb-NO"/>
              </w:rPr>
              <w:br/>
              <w:t>(mai-aug)</w:t>
            </w:r>
          </w:p>
        </w:tc>
        <w:tc>
          <w:tcPr>
            <w:tcW w:w="1383" w:type="dxa"/>
            <w:shd w:val="clear" w:color="auto" w:fill="auto"/>
            <w:noWrap/>
            <w:vAlign w:val="bottom"/>
            <w:hideMark/>
          </w:tcPr>
          <w:p w14:paraId="262289B2"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Siktdyp </w:t>
            </w:r>
          </w:p>
          <w:p w14:paraId="16094BE1"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(m)</w:t>
            </w:r>
          </w:p>
        </w:tc>
        <w:tc>
          <w:tcPr>
            <w:tcW w:w="620" w:type="dxa"/>
            <w:shd w:val="clear" w:color="auto" w:fill="FFFF00"/>
            <w:noWrap/>
            <w:vAlign w:val="center"/>
            <w:hideMark/>
          </w:tcPr>
          <w:p w14:paraId="7DB0C4E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5,1 </w:t>
            </w:r>
          </w:p>
        </w:tc>
        <w:tc>
          <w:tcPr>
            <w:tcW w:w="620" w:type="dxa"/>
            <w:shd w:val="clear" w:color="auto" w:fill="FFC000"/>
            <w:noWrap/>
            <w:vAlign w:val="center"/>
            <w:hideMark/>
          </w:tcPr>
          <w:p w14:paraId="017E239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4,5 </w:t>
            </w:r>
          </w:p>
        </w:tc>
        <w:tc>
          <w:tcPr>
            <w:tcW w:w="620" w:type="dxa"/>
            <w:shd w:val="clear" w:color="auto" w:fill="FFFF00"/>
            <w:noWrap/>
            <w:vAlign w:val="center"/>
            <w:hideMark/>
          </w:tcPr>
          <w:p w14:paraId="5F290E4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5,0 </w:t>
            </w:r>
          </w:p>
        </w:tc>
        <w:tc>
          <w:tcPr>
            <w:tcW w:w="620" w:type="dxa"/>
            <w:shd w:val="clear" w:color="auto" w:fill="FFFF00"/>
            <w:noWrap/>
            <w:vAlign w:val="center"/>
            <w:hideMark/>
          </w:tcPr>
          <w:p w14:paraId="4515CE9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4,7 </w:t>
            </w:r>
          </w:p>
        </w:tc>
        <w:tc>
          <w:tcPr>
            <w:tcW w:w="620" w:type="dxa"/>
            <w:shd w:val="clear" w:color="auto" w:fill="FFC000"/>
            <w:noWrap/>
            <w:vAlign w:val="center"/>
            <w:hideMark/>
          </w:tcPr>
          <w:p w14:paraId="70A3C53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3,5 </w:t>
            </w:r>
          </w:p>
        </w:tc>
        <w:tc>
          <w:tcPr>
            <w:tcW w:w="620" w:type="dxa"/>
            <w:shd w:val="clear" w:color="auto" w:fill="FFFF00"/>
            <w:noWrap/>
            <w:vAlign w:val="center"/>
            <w:hideMark/>
          </w:tcPr>
          <w:p w14:paraId="55D1653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4,4 </w:t>
            </w:r>
          </w:p>
        </w:tc>
        <w:tc>
          <w:tcPr>
            <w:tcW w:w="620" w:type="dxa"/>
            <w:shd w:val="clear" w:color="auto" w:fill="FFC000"/>
            <w:noWrap/>
            <w:vAlign w:val="center"/>
            <w:hideMark/>
          </w:tcPr>
          <w:p w14:paraId="5D2586B0"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3,5 </w:t>
            </w:r>
          </w:p>
        </w:tc>
        <w:tc>
          <w:tcPr>
            <w:tcW w:w="620" w:type="dxa"/>
            <w:shd w:val="clear" w:color="auto" w:fill="FFC000"/>
            <w:noWrap/>
            <w:vAlign w:val="center"/>
            <w:hideMark/>
          </w:tcPr>
          <w:p w14:paraId="03ACEA4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3,1 </w:t>
            </w:r>
          </w:p>
        </w:tc>
        <w:tc>
          <w:tcPr>
            <w:tcW w:w="620" w:type="dxa"/>
            <w:shd w:val="clear" w:color="auto" w:fill="FFC000"/>
            <w:noWrap/>
            <w:vAlign w:val="center"/>
            <w:hideMark/>
          </w:tcPr>
          <w:p w14:paraId="1BA36AB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4,2 </w:t>
            </w:r>
          </w:p>
        </w:tc>
        <w:tc>
          <w:tcPr>
            <w:tcW w:w="620" w:type="dxa"/>
            <w:shd w:val="clear" w:color="auto" w:fill="FFC000"/>
            <w:noWrap/>
            <w:vAlign w:val="center"/>
            <w:hideMark/>
          </w:tcPr>
          <w:p w14:paraId="6741198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4,1 </w:t>
            </w:r>
          </w:p>
        </w:tc>
        <w:tc>
          <w:tcPr>
            <w:tcW w:w="620" w:type="dxa"/>
            <w:shd w:val="clear" w:color="auto" w:fill="FFC000"/>
            <w:noWrap/>
            <w:vAlign w:val="center"/>
            <w:hideMark/>
          </w:tcPr>
          <w:p w14:paraId="477C912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3,4 </w:t>
            </w:r>
          </w:p>
        </w:tc>
      </w:tr>
      <w:tr w:rsidR="00464247" w:rsidRPr="00E15009" w14:paraId="3ADC3AFF" w14:textId="77777777" w:rsidTr="00464247">
        <w:trPr>
          <w:trHeight w:val="576"/>
        </w:trPr>
        <w:tc>
          <w:tcPr>
            <w:tcW w:w="1418" w:type="dxa"/>
            <w:shd w:val="clear" w:color="auto" w:fill="auto"/>
            <w:vAlign w:val="bottom"/>
            <w:hideMark/>
          </w:tcPr>
          <w:p w14:paraId="24154C26"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Sommer</w:t>
            </w:r>
            <w:r w:rsidRPr="00E15009">
              <w:rPr>
                <w:rFonts w:ascii="Calibri" w:eastAsia="Times New Roman" w:hAnsi="Calibri" w:cs="Calibri"/>
                <w:color w:val="000000"/>
                <w:sz w:val="20"/>
                <w:szCs w:val="20"/>
                <w:lang w:eastAsia="nb-NO"/>
              </w:rPr>
              <w:br/>
              <w:t>(mai-aug)</w:t>
            </w:r>
          </w:p>
        </w:tc>
        <w:tc>
          <w:tcPr>
            <w:tcW w:w="1383" w:type="dxa"/>
            <w:shd w:val="clear" w:color="auto" w:fill="auto"/>
            <w:noWrap/>
            <w:vAlign w:val="bottom"/>
            <w:hideMark/>
          </w:tcPr>
          <w:p w14:paraId="60171FC6"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Silikat </w:t>
            </w:r>
          </w:p>
          <w:p w14:paraId="722AE431"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SiO2/L)</w:t>
            </w:r>
          </w:p>
        </w:tc>
        <w:tc>
          <w:tcPr>
            <w:tcW w:w="620" w:type="dxa"/>
            <w:tcBorders>
              <w:bottom w:val="single" w:sz="4" w:space="0" w:color="auto"/>
            </w:tcBorders>
            <w:shd w:val="clear" w:color="auto" w:fill="auto"/>
            <w:noWrap/>
            <w:vAlign w:val="center"/>
            <w:hideMark/>
          </w:tcPr>
          <w:p w14:paraId="72810FE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255</w:t>
            </w:r>
          </w:p>
        </w:tc>
        <w:tc>
          <w:tcPr>
            <w:tcW w:w="620" w:type="dxa"/>
            <w:tcBorders>
              <w:bottom w:val="single" w:sz="4" w:space="0" w:color="auto"/>
            </w:tcBorders>
            <w:shd w:val="clear" w:color="auto" w:fill="auto"/>
            <w:noWrap/>
            <w:vAlign w:val="center"/>
            <w:hideMark/>
          </w:tcPr>
          <w:p w14:paraId="5C4C048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235</w:t>
            </w:r>
          </w:p>
        </w:tc>
        <w:tc>
          <w:tcPr>
            <w:tcW w:w="620" w:type="dxa"/>
            <w:tcBorders>
              <w:bottom w:val="single" w:sz="4" w:space="0" w:color="auto"/>
            </w:tcBorders>
            <w:shd w:val="clear" w:color="auto" w:fill="auto"/>
            <w:noWrap/>
            <w:vAlign w:val="center"/>
            <w:hideMark/>
          </w:tcPr>
          <w:p w14:paraId="6B56B9B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205</w:t>
            </w:r>
          </w:p>
        </w:tc>
        <w:tc>
          <w:tcPr>
            <w:tcW w:w="620" w:type="dxa"/>
            <w:tcBorders>
              <w:bottom w:val="single" w:sz="4" w:space="0" w:color="auto"/>
            </w:tcBorders>
            <w:shd w:val="clear" w:color="auto" w:fill="auto"/>
            <w:noWrap/>
            <w:vAlign w:val="center"/>
            <w:hideMark/>
          </w:tcPr>
          <w:p w14:paraId="7920437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237</w:t>
            </w:r>
          </w:p>
        </w:tc>
        <w:tc>
          <w:tcPr>
            <w:tcW w:w="620" w:type="dxa"/>
            <w:tcBorders>
              <w:bottom w:val="single" w:sz="4" w:space="0" w:color="auto"/>
            </w:tcBorders>
            <w:shd w:val="clear" w:color="auto" w:fill="auto"/>
            <w:noWrap/>
            <w:vAlign w:val="center"/>
            <w:hideMark/>
          </w:tcPr>
          <w:p w14:paraId="65C8912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402</w:t>
            </w:r>
          </w:p>
        </w:tc>
        <w:tc>
          <w:tcPr>
            <w:tcW w:w="620" w:type="dxa"/>
            <w:tcBorders>
              <w:bottom w:val="single" w:sz="4" w:space="0" w:color="auto"/>
            </w:tcBorders>
            <w:shd w:val="clear" w:color="auto" w:fill="auto"/>
            <w:noWrap/>
            <w:vAlign w:val="center"/>
            <w:hideMark/>
          </w:tcPr>
          <w:p w14:paraId="5A767C0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242</w:t>
            </w:r>
          </w:p>
        </w:tc>
        <w:tc>
          <w:tcPr>
            <w:tcW w:w="620" w:type="dxa"/>
            <w:tcBorders>
              <w:bottom w:val="single" w:sz="4" w:space="0" w:color="auto"/>
            </w:tcBorders>
            <w:shd w:val="clear" w:color="auto" w:fill="auto"/>
            <w:noWrap/>
            <w:vAlign w:val="center"/>
            <w:hideMark/>
          </w:tcPr>
          <w:p w14:paraId="0E81357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362</w:t>
            </w:r>
          </w:p>
        </w:tc>
        <w:tc>
          <w:tcPr>
            <w:tcW w:w="620" w:type="dxa"/>
            <w:tcBorders>
              <w:bottom w:val="single" w:sz="4" w:space="0" w:color="auto"/>
            </w:tcBorders>
            <w:shd w:val="clear" w:color="auto" w:fill="auto"/>
            <w:noWrap/>
            <w:vAlign w:val="center"/>
            <w:hideMark/>
          </w:tcPr>
          <w:p w14:paraId="0DEC178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640</w:t>
            </w:r>
          </w:p>
        </w:tc>
        <w:tc>
          <w:tcPr>
            <w:tcW w:w="620" w:type="dxa"/>
            <w:tcBorders>
              <w:bottom w:val="single" w:sz="4" w:space="0" w:color="auto"/>
            </w:tcBorders>
            <w:shd w:val="clear" w:color="auto" w:fill="auto"/>
            <w:noWrap/>
            <w:vAlign w:val="center"/>
            <w:hideMark/>
          </w:tcPr>
          <w:p w14:paraId="354F69F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248</w:t>
            </w:r>
          </w:p>
        </w:tc>
        <w:tc>
          <w:tcPr>
            <w:tcW w:w="620" w:type="dxa"/>
            <w:tcBorders>
              <w:bottom w:val="single" w:sz="4" w:space="0" w:color="auto"/>
            </w:tcBorders>
            <w:shd w:val="clear" w:color="auto" w:fill="auto"/>
            <w:noWrap/>
            <w:vAlign w:val="center"/>
            <w:hideMark/>
          </w:tcPr>
          <w:p w14:paraId="42A0ECF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201</w:t>
            </w:r>
          </w:p>
        </w:tc>
        <w:tc>
          <w:tcPr>
            <w:tcW w:w="620" w:type="dxa"/>
            <w:tcBorders>
              <w:bottom w:val="single" w:sz="4" w:space="0" w:color="auto"/>
            </w:tcBorders>
            <w:shd w:val="clear" w:color="auto" w:fill="auto"/>
            <w:noWrap/>
            <w:vAlign w:val="center"/>
            <w:hideMark/>
          </w:tcPr>
          <w:p w14:paraId="32B091F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438</w:t>
            </w:r>
          </w:p>
        </w:tc>
      </w:tr>
      <w:tr w:rsidR="00464247" w:rsidRPr="00E15009" w14:paraId="5799AACC" w14:textId="77777777" w:rsidTr="00464247">
        <w:trPr>
          <w:trHeight w:val="576"/>
        </w:trPr>
        <w:tc>
          <w:tcPr>
            <w:tcW w:w="1418" w:type="dxa"/>
            <w:shd w:val="clear" w:color="auto" w:fill="auto"/>
            <w:vAlign w:val="bottom"/>
            <w:hideMark/>
          </w:tcPr>
          <w:p w14:paraId="2DD01E0E"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Vinter</w:t>
            </w:r>
            <w:r w:rsidRPr="00E15009">
              <w:rPr>
                <w:rFonts w:ascii="Calibri" w:eastAsia="Times New Roman" w:hAnsi="Calibri" w:cs="Calibri"/>
                <w:color w:val="000000"/>
                <w:sz w:val="20"/>
                <w:szCs w:val="20"/>
                <w:lang w:eastAsia="nb-NO"/>
              </w:rPr>
              <w:br/>
              <w:t>(feb)</w:t>
            </w:r>
          </w:p>
        </w:tc>
        <w:tc>
          <w:tcPr>
            <w:tcW w:w="1383" w:type="dxa"/>
            <w:shd w:val="clear" w:color="auto" w:fill="auto"/>
            <w:noWrap/>
            <w:vAlign w:val="bottom"/>
            <w:hideMark/>
          </w:tcPr>
          <w:p w14:paraId="241DDBA0"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Total fosfor </w:t>
            </w:r>
          </w:p>
          <w:p w14:paraId="287F491E"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P/L)</w:t>
            </w:r>
          </w:p>
        </w:tc>
        <w:tc>
          <w:tcPr>
            <w:tcW w:w="620" w:type="dxa"/>
            <w:shd w:val="clear" w:color="auto" w:fill="00B0F0"/>
            <w:noWrap/>
            <w:vAlign w:val="center"/>
            <w:hideMark/>
          </w:tcPr>
          <w:p w14:paraId="3624BC0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13,0</w:t>
            </w:r>
          </w:p>
        </w:tc>
        <w:tc>
          <w:tcPr>
            <w:tcW w:w="620" w:type="dxa"/>
            <w:shd w:val="clear" w:color="auto" w:fill="92D050"/>
            <w:noWrap/>
            <w:vAlign w:val="center"/>
            <w:hideMark/>
          </w:tcPr>
          <w:p w14:paraId="3A4DE78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20,0</w:t>
            </w:r>
          </w:p>
        </w:tc>
        <w:tc>
          <w:tcPr>
            <w:tcW w:w="620" w:type="dxa"/>
            <w:shd w:val="clear" w:color="auto" w:fill="00B0F0"/>
            <w:noWrap/>
            <w:vAlign w:val="center"/>
            <w:hideMark/>
          </w:tcPr>
          <w:p w14:paraId="59B80C7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19,0</w:t>
            </w:r>
          </w:p>
        </w:tc>
        <w:tc>
          <w:tcPr>
            <w:tcW w:w="620" w:type="dxa"/>
            <w:shd w:val="clear" w:color="auto" w:fill="FFFF00"/>
            <w:noWrap/>
            <w:vAlign w:val="center"/>
            <w:hideMark/>
          </w:tcPr>
          <w:p w14:paraId="04C33D0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31,0</w:t>
            </w:r>
          </w:p>
        </w:tc>
        <w:tc>
          <w:tcPr>
            <w:tcW w:w="620" w:type="dxa"/>
            <w:shd w:val="clear" w:color="auto" w:fill="auto"/>
            <w:noWrap/>
            <w:vAlign w:val="center"/>
            <w:hideMark/>
          </w:tcPr>
          <w:p w14:paraId="5109CCF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w:t>
            </w:r>
          </w:p>
        </w:tc>
        <w:tc>
          <w:tcPr>
            <w:tcW w:w="620" w:type="dxa"/>
            <w:shd w:val="clear" w:color="auto" w:fill="FFFF00"/>
            <w:noWrap/>
            <w:vAlign w:val="center"/>
            <w:hideMark/>
          </w:tcPr>
          <w:p w14:paraId="00086D1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40,5</w:t>
            </w:r>
          </w:p>
        </w:tc>
        <w:tc>
          <w:tcPr>
            <w:tcW w:w="620" w:type="dxa"/>
            <w:shd w:val="clear" w:color="auto" w:fill="FFC000"/>
            <w:noWrap/>
            <w:vAlign w:val="center"/>
            <w:hideMark/>
          </w:tcPr>
          <w:p w14:paraId="5E4D7A3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47,0</w:t>
            </w:r>
          </w:p>
        </w:tc>
        <w:tc>
          <w:tcPr>
            <w:tcW w:w="620" w:type="dxa"/>
            <w:shd w:val="clear" w:color="auto" w:fill="FFC000"/>
            <w:noWrap/>
            <w:vAlign w:val="center"/>
            <w:hideMark/>
          </w:tcPr>
          <w:p w14:paraId="5D55B98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45,0</w:t>
            </w:r>
          </w:p>
        </w:tc>
        <w:tc>
          <w:tcPr>
            <w:tcW w:w="620" w:type="dxa"/>
            <w:shd w:val="clear" w:color="auto" w:fill="FFFF00"/>
            <w:noWrap/>
            <w:vAlign w:val="center"/>
            <w:hideMark/>
          </w:tcPr>
          <w:p w14:paraId="3CBACCE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38,0</w:t>
            </w:r>
          </w:p>
        </w:tc>
        <w:tc>
          <w:tcPr>
            <w:tcW w:w="620" w:type="dxa"/>
            <w:shd w:val="clear" w:color="auto" w:fill="FFFF00"/>
            <w:noWrap/>
            <w:vAlign w:val="center"/>
            <w:hideMark/>
          </w:tcPr>
          <w:p w14:paraId="65538C7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36,0</w:t>
            </w:r>
          </w:p>
        </w:tc>
        <w:tc>
          <w:tcPr>
            <w:tcW w:w="620" w:type="dxa"/>
            <w:shd w:val="clear" w:color="auto" w:fill="FFFF00"/>
            <w:noWrap/>
            <w:vAlign w:val="center"/>
            <w:hideMark/>
          </w:tcPr>
          <w:p w14:paraId="514177B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32,0</w:t>
            </w:r>
          </w:p>
        </w:tc>
      </w:tr>
      <w:tr w:rsidR="00464247" w:rsidRPr="00E15009" w14:paraId="0A54349C" w14:textId="77777777" w:rsidTr="00464247">
        <w:trPr>
          <w:trHeight w:val="576"/>
        </w:trPr>
        <w:tc>
          <w:tcPr>
            <w:tcW w:w="1418" w:type="dxa"/>
            <w:shd w:val="clear" w:color="auto" w:fill="auto"/>
            <w:vAlign w:val="bottom"/>
            <w:hideMark/>
          </w:tcPr>
          <w:p w14:paraId="3D3A4AB9"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Vinter</w:t>
            </w:r>
            <w:r w:rsidRPr="00E15009">
              <w:rPr>
                <w:rFonts w:ascii="Calibri" w:eastAsia="Times New Roman" w:hAnsi="Calibri" w:cs="Calibri"/>
                <w:color w:val="000000"/>
                <w:sz w:val="20"/>
                <w:szCs w:val="20"/>
                <w:lang w:eastAsia="nb-NO"/>
              </w:rPr>
              <w:br/>
              <w:t>(feb)</w:t>
            </w:r>
          </w:p>
        </w:tc>
        <w:tc>
          <w:tcPr>
            <w:tcW w:w="1383" w:type="dxa"/>
            <w:shd w:val="clear" w:color="auto" w:fill="auto"/>
            <w:noWrap/>
            <w:vAlign w:val="bottom"/>
            <w:hideMark/>
          </w:tcPr>
          <w:p w14:paraId="0051634B"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Fosfat </w:t>
            </w:r>
          </w:p>
          <w:p w14:paraId="4D5ADDAE"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P/L)</w:t>
            </w:r>
          </w:p>
        </w:tc>
        <w:tc>
          <w:tcPr>
            <w:tcW w:w="620" w:type="dxa"/>
            <w:shd w:val="clear" w:color="auto" w:fill="00B0F0"/>
            <w:noWrap/>
            <w:vAlign w:val="center"/>
            <w:hideMark/>
          </w:tcPr>
          <w:p w14:paraId="31F7473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9,0</w:t>
            </w:r>
          </w:p>
        </w:tc>
        <w:tc>
          <w:tcPr>
            <w:tcW w:w="620" w:type="dxa"/>
            <w:shd w:val="clear" w:color="auto" w:fill="00B0F0"/>
            <w:noWrap/>
            <w:vAlign w:val="center"/>
            <w:hideMark/>
          </w:tcPr>
          <w:p w14:paraId="7673B32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14,0</w:t>
            </w:r>
          </w:p>
        </w:tc>
        <w:tc>
          <w:tcPr>
            <w:tcW w:w="620" w:type="dxa"/>
            <w:shd w:val="clear" w:color="auto" w:fill="00B0F0"/>
            <w:noWrap/>
            <w:vAlign w:val="center"/>
            <w:hideMark/>
          </w:tcPr>
          <w:p w14:paraId="4FAD363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14,0</w:t>
            </w:r>
          </w:p>
        </w:tc>
        <w:tc>
          <w:tcPr>
            <w:tcW w:w="620" w:type="dxa"/>
            <w:shd w:val="clear" w:color="auto" w:fill="00B0F0"/>
            <w:noWrap/>
            <w:vAlign w:val="center"/>
            <w:hideMark/>
          </w:tcPr>
          <w:p w14:paraId="43059B7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24,5</w:t>
            </w:r>
          </w:p>
        </w:tc>
        <w:tc>
          <w:tcPr>
            <w:tcW w:w="620" w:type="dxa"/>
            <w:shd w:val="clear" w:color="auto" w:fill="auto"/>
            <w:noWrap/>
            <w:vAlign w:val="center"/>
            <w:hideMark/>
          </w:tcPr>
          <w:p w14:paraId="4929387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w:t>
            </w:r>
          </w:p>
        </w:tc>
        <w:tc>
          <w:tcPr>
            <w:tcW w:w="620" w:type="dxa"/>
            <w:shd w:val="clear" w:color="auto" w:fill="FFC000"/>
            <w:noWrap/>
            <w:vAlign w:val="center"/>
            <w:hideMark/>
          </w:tcPr>
          <w:p w14:paraId="4D68BF3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34,0</w:t>
            </w:r>
          </w:p>
        </w:tc>
        <w:tc>
          <w:tcPr>
            <w:tcW w:w="620" w:type="dxa"/>
            <w:shd w:val="clear" w:color="auto" w:fill="FFC000"/>
            <w:noWrap/>
            <w:vAlign w:val="center"/>
            <w:hideMark/>
          </w:tcPr>
          <w:p w14:paraId="467D915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38,5</w:t>
            </w:r>
          </w:p>
        </w:tc>
        <w:tc>
          <w:tcPr>
            <w:tcW w:w="620" w:type="dxa"/>
            <w:shd w:val="clear" w:color="auto" w:fill="FFC000"/>
            <w:noWrap/>
            <w:vAlign w:val="center"/>
            <w:hideMark/>
          </w:tcPr>
          <w:p w14:paraId="5A3D1B4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39,5</w:t>
            </w:r>
          </w:p>
        </w:tc>
        <w:tc>
          <w:tcPr>
            <w:tcW w:w="620" w:type="dxa"/>
            <w:shd w:val="clear" w:color="auto" w:fill="FFFF00"/>
            <w:noWrap/>
            <w:vAlign w:val="center"/>
            <w:hideMark/>
          </w:tcPr>
          <w:p w14:paraId="754B815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33,5</w:t>
            </w:r>
          </w:p>
        </w:tc>
        <w:tc>
          <w:tcPr>
            <w:tcW w:w="620" w:type="dxa"/>
            <w:shd w:val="clear" w:color="auto" w:fill="FFFF00"/>
            <w:noWrap/>
            <w:vAlign w:val="center"/>
            <w:hideMark/>
          </w:tcPr>
          <w:p w14:paraId="6CAE336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31,5</w:t>
            </w:r>
          </w:p>
        </w:tc>
        <w:tc>
          <w:tcPr>
            <w:tcW w:w="620" w:type="dxa"/>
            <w:shd w:val="clear" w:color="auto" w:fill="92D050"/>
            <w:noWrap/>
            <w:vAlign w:val="center"/>
            <w:hideMark/>
          </w:tcPr>
          <w:p w14:paraId="71F620C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18,0</w:t>
            </w:r>
          </w:p>
        </w:tc>
      </w:tr>
      <w:tr w:rsidR="00464247" w:rsidRPr="00E15009" w14:paraId="1D9A5FFD" w14:textId="77777777" w:rsidTr="00464247">
        <w:trPr>
          <w:trHeight w:val="576"/>
        </w:trPr>
        <w:tc>
          <w:tcPr>
            <w:tcW w:w="1418" w:type="dxa"/>
            <w:shd w:val="clear" w:color="auto" w:fill="auto"/>
            <w:vAlign w:val="bottom"/>
            <w:hideMark/>
          </w:tcPr>
          <w:p w14:paraId="5B72EEB5"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Vinter</w:t>
            </w:r>
            <w:r w:rsidRPr="00E15009">
              <w:rPr>
                <w:rFonts w:ascii="Calibri" w:eastAsia="Times New Roman" w:hAnsi="Calibri" w:cs="Calibri"/>
                <w:color w:val="000000"/>
                <w:sz w:val="20"/>
                <w:szCs w:val="20"/>
                <w:lang w:eastAsia="nb-NO"/>
              </w:rPr>
              <w:br/>
              <w:t>(feb)</w:t>
            </w:r>
          </w:p>
        </w:tc>
        <w:tc>
          <w:tcPr>
            <w:tcW w:w="1383" w:type="dxa"/>
            <w:shd w:val="clear" w:color="auto" w:fill="auto"/>
            <w:noWrap/>
            <w:vAlign w:val="bottom"/>
            <w:hideMark/>
          </w:tcPr>
          <w:p w14:paraId="633C6BC5" w14:textId="77777777" w:rsidR="00464247" w:rsidRPr="00677157" w:rsidRDefault="00464247" w:rsidP="00464247">
            <w:pPr>
              <w:spacing w:after="0" w:line="240" w:lineRule="auto"/>
              <w:rPr>
                <w:rFonts w:ascii="Calibri" w:eastAsia="Times New Roman" w:hAnsi="Calibri" w:cs="Calibri"/>
                <w:color w:val="000000"/>
                <w:sz w:val="20"/>
                <w:szCs w:val="20"/>
                <w:lang w:val="en-US" w:eastAsia="nb-NO"/>
              </w:rPr>
            </w:pPr>
            <w:r w:rsidRPr="00677157">
              <w:rPr>
                <w:rFonts w:ascii="Calibri" w:eastAsia="Times New Roman" w:hAnsi="Calibri" w:cs="Calibri"/>
                <w:color w:val="000000"/>
                <w:sz w:val="20"/>
                <w:szCs w:val="20"/>
                <w:lang w:val="en-US" w:eastAsia="nb-NO"/>
              </w:rPr>
              <w:t xml:space="preserve">Total nitrogen </w:t>
            </w:r>
          </w:p>
          <w:p w14:paraId="1FFF527D" w14:textId="77777777" w:rsidR="00464247" w:rsidRPr="00677157" w:rsidRDefault="00464247" w:rsidP="00464247">
            <w:pPr>
              <w:spacing w:after="0" w:line="240" w:lineRule="auto"/>
              <w:rPr>
                <w:rFonts w:ascii="Calibri" w:eastAsia="Times New Roman" w:hAnsi="Calibri" w:cs="Calibri"/>
                <w:color w:val="000000"/>
                <w:sz w:val="20"/>
                <w:szCs w:val="20"/>
                <w:lang w:val="en-US" w:eastAsia="nb-NO"/>
              </w:rPr>
            </w:pPr>
            <w:r w:rsidRPr="00677157">
              <w:rPr>
                <w:rFonts w:ascii="Calibri" w:eastAsia="Times New Roman" w:hAnsi="Calibri" w:cs="Calibri"/>
                <w:color w:val="000000"/>
                <w:sz w:val="20"/>
                <w:szCs w:val="20"/>
                <w:lang w:val="en-US" w:eastAsia="nb-NO"/>
              </w:rPr>
              <w:t>(µg N/L)</w:t>
            </w:r>
          </w:p>
        </w:tc>
        <w:tc>
          <w:tcPr>
            <w:tcW w:w="620" w:type="dxa"/>
            <w:shd w:val="clear" w:color="auto" w:fill="FFFF00"/>
            <w:noWrap/>
            <w:vAlign w:val="center"/>
            <w:hideMark/>
          </w:tcPr>
          <w:p w14:paraId="210C4AC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450</w:t>
            </w:r>
          </w:p>
        </w:tc>
        <w:tc>
          <w:tcPr>
            <w:tcW w:w="620" w:type="dxa"/>
            <w:shd w:val="clear" w:color="auto" w:fill="FFFF00"/>
            <w:noWrap/>
            <w:vAlign w:val="center"/>
            <w:hideMark/>
          </w:tcPr>
          <w:p w14:paraId="6F9E2F3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390</w:t>
            </w:r>
          </w:p>
        </w:tc>
        <w:tc>
          <w:tcPr>
            <w:tcW w:w="620" w:type="dxa"/>
            <w:shd w:val="clear" w:color="auto" w:fill="FFFF00"/>
            <w:noWrap/>
            <w:vAlign w:val="center"/>
            <w:hideMark/>
          </w:tcPr>
          <w:p w14:paraId="2286A9F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390</w:t>
            </w:r>
          </w:p>
        </w:tc>
        <w:tc>
          <w:tcPr>
            <w:tcW w:w="620" w:type="dxa"/>
            <w:shd w:val="clear" w:color="auto" w:fill="FFFF00"/>
            <w:noWrap/>
            <w:vAlign w:val="center"/>
            <w:hideMark/>
          </w:tcPr>
          <w:p w14:paraId="2333907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385</w:t>
            </w:r>
          </w:p>
        </w:tc>
        <w:tc>
          <w:tcPr>
            <w:tcW w:w="620" w:type="dxa"/>
            <w:shd w:val="clear" w:color="auto" w:fill="auto"/>
            <w:noWrap/>
            <w:vAlign w:val="center"/>
            <w:hideMark/>
          </w:tcPr>
          <w:p w14:paraId="0C3B263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w:t>
            </w:r>
          </w:p>
        </w:tc>
        <w:tc>
          <w:tcPr>
            <w:tcW w:w="620" w:type="dxa"/>
            <w:shd w:val="clear" w:color="auto" w:fill="92D050"/>
            <w:noWrap/>
            <w:vAlign w:val="center"/>
            <w:hideMark/>
          </w:tcPr>
          <w:p w14:paraId="5435C9C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365</w:t>
            </w:r>
          </w:p>
        </w:tc>
        <w:tc>
          <w:tcPr>
            <w:tcW w:w="620" w:type="dxa"/>
            <w:shd w:val="clear" w:color="auto" w:fill="92D050"/>
            <w:noWrap/>
            <w:vAlign w:val="center"/>
            <w:hideMark/>
          </w:tcPr>
          <w:p w14:paraId="2E8B6B5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370</w:t>
            </w:r>
          </w:p>
        </w:tc>
        <w:tc>
          <w:tcPr>
            <w:tcW w:w="620" w:type="dxa"/>
            <w:shd w:val="clear" w:color="auto" w:fill="92D050"/>
            <w:noWrap/>
            <w:vAlign w:val="center"/>
            <w:hideMark/>
          </w:tcPr>
          <w:p w14:paraId="35A155A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370</w:t>
            </w:r>
          </w:p>
        </w:tc>
        <w:tc>
          <w:tcPr>
            <w:tcW w:w="620" w:type="dxa"/>
            <w:shd w:val="clear" w:color="auto" w:fill="FFFF00"/>
            <w:noWrap/>
            <w:vAlign w:val="center"/>
            <w:hideMark/>
          </w:tcPr>
          <w:p w14:paraId="095F9CD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400</w:t>
            </w:r>
          </w:p>
        </w:tc>
        <w:tc>
          <w:tcPr>
            <w:tcW w:w="620" w:type="dxa"/>
            <w:shd w:val="clear" w:color="auto" w:fill="FFFF00"/>
            <w:noWrap/>
            <w:vAlign w:val="center"/>
            <w:hideMark/>
          </w:tcPr>
          <w:p w14:paraId="3411C92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405</w:t>
            </w:r>
          </w:p>
        </w:tc>
        <w:tc>
          <w:tcPr>
            <w:tcW w:w="620" w:type="dxa"/>
            <w:shd w:val="clear" w:color="auto" w:fill="FF0000"/>
            <w:noWrap/>
            <w:vAlign w:val="center"/>
            <w:hideMark/>
          </w:tcPr>
          <w:p w14:paraId="295E316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840</w:t>
            </w:r>
          </w:p>
        </w:tc>
      </w:tr>
      <w:tr w:rsidR="00464247" w:rsidRPr="00E15009" w14:paraId="5A1B8F5F" w14:textId="77777777" w:rsidTr="00464247">
        <w:trPr>
          <w:trHeight w:val="576"/>
        </w:trPr>
        <w:tc>
          <w:tcPr>
            <w:tcW w:w="1418" w:type="dxa"/>
            <w:shd w:val="clear" w:color="auto" w:fill="auto"/>
            <w:vAlign w:val="bottom"/>
            <w:hideMark/>
          </w:tcPr>
          <w:p w14:paraId="46613464"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Vinter</w:t>
            </w:r>
            <w:r w:rsidRPr="00E15009">
              <w:rPr>
                <w:rFonts w:ascii="Calibri" w:eastAsia="Times New Roman" w:hAnsi="Calibri" w:cs="Calibri"/>
                <w:color w:val="000000"/>
                <w:sz w:val="20"/>
                <w:szCs w:val="20"/>
                <w:lang w:eastAsia="nb-NO"/>
              </w:rPr>
              <w:br/>
              <w:t>(feb)</w:t>
            </w:r>
          </w:p>
        </w:tc>
        <w:tc>
          <w:tcPr>
            <w:tcW w:w="1383" w:type="dxa"/>
            <w:shd w:val="clear" w:color="auto" w:fill="auto"/>
            <w:noWrap/>
            <w:vAlign w:val="bottom"/>
            <w:hideMark/>
          </w:tcPr>
          <w:p w14:paraId="1A23C51C"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Nitrat + nitritt </w:t>
            </w:r>
          </w:p>
          <w:p w14:paraId="694D8269"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N/L)</w:t>
            </w:r>
          </w:p>
        </w:tc>
        <w:tc>
          <w:tcPr>
            <w:tcW w:w="620" w:type="dxa"/>
            <w:shd w:val="clear" w:color="auto" w:fill="FFFF00"/>
            <w:noWrap/>
            <w:vAlign w:val="center"/>
            <w:hideMark/>
          </w:tcPr>
          <w:p w14:paraId="5D90DBA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130</w:t>
            </w:r>
          </w:p>
        </w:tc>
        <w:tc>
          <w:tcPr>
            <w:tcW w:w="620" w:type="dxa"/>
            <w:shd w:val="clear" w:color="auto" w:fill="FFFF00"/>
            <w:noWrap/>
            <w:vAlign w:val="center"/>
            <w:hideMark/>
          </w:tcPr>
          <w:p w14:paraId="1948340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180</w:t>
            </w:r>
          </w:p>
        </w:tc>
        <w:tc>
          <w:tcPr>
            <w:tcW w:w="620" w:type="dxa"/>
            <w:shd w:val="clear" w:color="auto" w:fill="FFFF00"/>
            <w:noWrap/>
            <w:vAlign w:val="center"/>
            <w:hideMark/>
          </w:tcPr>
          <w:p w14:paraId="02016CA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200</w:t>
            </w:r>
          </w:p>
        </w:tc>
        <w:tc>
          <w:tcPr>
            <w:tcW w:w="620" w:type="dxa"/>
            <w:shd w:val="clear" w:color="auto" w:fill="FFFF00"/>
            <w:noWrap/>
            <w:vAlign w:val="center"/>
            <w:hideMark/>
          </w:tcPr>
          <w:p w14:paraId="0BB30B2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190</w:t>
            </w:r>
          </w:p>
        </w:tc>
        <w:tc>
          <w:tcPr>
            <w:tcW w:w="620" w:type="dxa"/>
            <w:shd w:val="clear" w:color="auto" w:fill="auto"/>
            <w:noWrap/>
            <w:vAlign w:val="center"/>
            <w:hideMark/>
          </w:tcPr>
          <w:p w14:paraId="6EBFBCF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w:t>
            </w:r>
          </w:p>
        </w:tc>
        <w:tc>
          <w:tcPr>
            <w:tcW w:w="620" w:type="dxa"/>
            <w:shd w:val="clear" w:color="auto" w:fill="FFFF00"/>
            <w:noWrap/>
            <w:vAlign w:val="center"/>
            <w:hideMark/>
          </w:tcPr>
          <w:p w14:paraId="4CC26DB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175</w:t>
            </w:r>
          </w:p>
        </w:tc>
        <w:tc>
          <w:tcPr>
            <w:tcW w:w="620" w:type="dxa"/>
            <w:shd w:val="clear" w:color="auto" w:fill="FFFF00"/>
            <w:noWrap/>
            <w:vAlign w:val="center"/>
            <w:hideMark/>
          </w:tcPr>
          <w:p w14:paraId="59F74C4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175</w:t>
            </w:r>
          </w:p>
        </w:tc>
        <w:tc>
          <w:tcPr>
            <w:tcW w:w="620" w:type="dxa"/>
            <w:shd w:val="clear" w:color="auto" w:fill="FFFF00"/>
            <w:noWrap/>
            <w:vAlign w:val="center"/>
            <w:hideMark/>
          </w:tcPr>
          <w:p w14:paraId="7F375C3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185</w:t>
            </w:r>
          </w:p>
        </w:tc>
        <w:tc>
          <w:tcPr>
            <w:tcW w:w="620" w:type="dxa"/>
            <w:shd w:val="clear" w:color="auto" w:fill="FFFF00"/>
            <w:noWrap/>
            <w:vAlign w:val="center"/>
            <w:hideMark/>
          </w:tcPr>
          <w:p w14:paraId="09D8E0C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215</w:t>
            </w:r>
          </w:p>
        </w:tc>
        <w:tc>
          <w:tcPr>
            <w:tcW w:w="620" w:type="dxa"/>
            <w:shd w:val="clear" w:color="auto" w:fill="FFC000"/>
            <w:noWrap/>
            <w:vAlign w:val="center"/>
            <w:hideMark/>
          </w:tcPr>
          <w:p w14:paraId="6033FA7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250</w:t>
            </w:r>
          </w:p>
        </w:tc>
        <w:tc>
          <w:tcPr>
            <w:tcW w:w="620" w:type="dxa"/>
            <w:shd w:val="clear" w:color="auto" w:fill="FF0000"/>
            <w:noWrap/>
            <w:vAlign w:val="center"/>
            <w:hideMark/>
          </w:tcPr>
          <w:p w14:paraId="451BE48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640</w:t>
            </w:r>
          </w:p>
        </w:tc>
      </w:tr>
      <w:tr w:rsidR="00464247" w:rsidRPr="00E15009" w14:paraId="00F4F576" w14:textId="77777777" w:rsidTr="00464247">
        <w:trPr>
          <w:trHeight w:val="576"/>
        </w:trPr>
        <w:tc>
          <w:tcPr>
            <w:tcW w:w="1418" w:type="dxa"/>
            <w:shd w:val="clear" w:color="auto" w:fill="auto"/>
            <w:vAlign w:val="bottom"/>
            <w:hideMark/>
          </w:tcPr>
          <w:p w14:paraId="6E581869"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Vinter</w:t>
            </w:r>
            <w:r w:rsidRPr="00E15009">
              <w:rPr>
                <w:rFonts w:ascii="Calibri" w:eastAsia="Times New Roman" w:hAnsi="Calibri" w:cs="Calibri"/>
                <w:color w:val="000000"/>
                <w:sz w:val="20"/>
                <w:szCs w:val="20"/>
                <w:lang w:eastAsia="nb-NO"/>
              </w:rPr>
              <w:br/>
              <w:t>(feb)</w:t>
            </w:r>
          </w:p>
        </w:tc>
        <w:tc>
          <w:tcPr>
            <w:tcW w:w="1383" w:type="dxa"/>
            <w:shd w:val="clear" w:color="auto" w:fill="auto"/>
            <w:noWrap/>
            <w:vAlign w:val="bottom"/>
            <w:hideMark/>
          </w:tcPr>
          <w:p w14:paraId="44AD595F"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Ammonium </w:t>
            </w:r>
          </w:p>
          <w:p w14:paraId="494A7AA3"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N/L)</w:t>
            </w:r>
          </w:p>
        </w:tc>
        <w:tc>
          <w:tcPr>
            <w:tcW w:w="620" w:type="dxa"/>
            <w:shd w:val="clear" w:color="auto" w:fill="00B0F0"/>
            <w:noWrap/>
            <w:vAlign w:val="center"/>
            <w:hideMark/>
          </w:tcPr>
          <w:p w14:paraId="494F92F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16,0</w:t>
            </w:r>
          </w:p>
        </w:tc>
        <w:tc>
          <w:tcPr>
            <w:tcW w:w="620" w:type="dxa"/>
            <w:shd w:val="clear" w:color="auto" w:fill="00B0F0"/>
            <w:noWrap/>
            <w:vAlign w:val="center"/>
            <w:hideMark/>
          </w:tcPr>
          <w:p w14:paraId="0CC6AA3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15,0</w:t>
            </w:r>
          </w:p>
        </w:tc>
        <w:tc>
          <w:tcPr>
            <w:tcW w:w="620" w:type="dxa"/>
            <w:shd w:val="clear" w:color="auto" w:fill="00B0F0"/>
            <w:noWrap/>
            <w:vAlign w:val="center"/>
            <w:hideMark/>
          </w:tcPr>
          <w:p w14:paraId="3C7D8DB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18,0</w:t>
            </w:r>
          </w:p>
        </w:tc>
        <w:tc>
          <w:tcPr>
            <w:tcW w:w="620" w:type="dxa"/>
            <w:shd w:val="clear" w:color="auto" w:fill="00B0F0"/>
            <w:noWrap/>
            <w:vAlign w:val="center"/>
            <w:hideMark/>
          </w:tcPr>
          <w:p w14:paraId="37B2C87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32,5</w:t>
            </w:r>
          </w:p>
        </w:tc>
        <w:tc>
          <w:tcPr>
            <w:tcW w:w="620" w:type="dxa"/>
            <w:shd w:val="clear" w:color="auto" w:fill="auto"/>
            <w:noWrap/>
            <w:vAlign w:val="center"/>
            <w:hideMark/>
          </w:tcPr>
          <w:p w14:paraId="60C0C03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w:t>
            </w:r>
          </w:p>
        </w:tc>
        <w:tc>
          <w:tcPr>
            <w:tcW w:w="620" w:type="dxa"/>
            <w:shd w:val="clear" w:color="auto" w:fill="00B0F0"/>
            <w:noWrap/>
            <w:vAlign w:val="center"/>
            <w:hideMark/>
          </w:tcPr>
          <w:p w14:paraId="5D9BC38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16,5</w:t>
            </w:r>
          </w:p>
        </w:tc>
        <w:tc>
          <w:tcPr>
            <w:tcW w:w="620" w:type="dxa"/>
            <w:shd w:val="clear" w:color="auto" w:fill="00B0F0"/>
            <w:noWrap/>
            <w:vAlign w:val="center"/>
            <w:hideMark/>
          </w:tcPr>
          <w:p w14:paraId="3BA98E1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18,0</w:t>
            </w:r>
          </w:p>
        </w:tc>
        <w:tc>
          <w:tcPr>
            <w:tcW w:w="620" w:type="dxa"/>
            <w:shd w:val="clear" w:color="auto" w:fill="00B0F0"/>
            <w:noWrap/>
            <w:vAlign w:val="center"/>
            <w:hideMark/>
          </w:tcPr>
          <w:p w14:paraId="72BD56C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21,5</w:t>
            </w:r>
          </w:p>
        </w:tc>
        <w:tc>
          <w:tcPr>
            <w:tcW w:w="620" w:type="dxa"/>
            <w:shd w:val="clear" w:color="auto" w:fill="00B0F0"/>
            <w:noWrap/>
            <w:vAlign w:val="center"/>
            <w:hideMark/>
          </w:tcPr>
          <w:p w14:paraId="64B7209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11,5</w:t>
            </w:r>
          </w:p>
        </w:tc>
        <w:tc>
          <w:tcPr>
            <w:tcW w:w="620" w:type="dxa"/>
            <w:shd w:val="clear" w:color="auto" w:fill="00B0F0"/>
            <w:noWrap/>
            <w:vAlign w:val="center"/>
            <w:hideMark/>
          </w:tcPr>
          <w:p w14:paraId="606AAE2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10,3</w:t>
            </w:r>
          </w:p>
        </w:tc>
        <w:tc>
          <w:tcPr>
            <w:tcW w:w="620" w:type="dxa"/>
            <w:shd w:val="clear" w:color="auto" w:fill="00B0F0"/>
            <w:noWrap/>
            <w:vAlign w:val="center"/>
            <w:hideMark/>
          </w:tcPr>
          <w:p w14:paraId="77A7F1D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12,0</w:t>
            </w:r>
          </w:p>
        </w:tc>
      </w:tr>
      <w:tr w:rsidR="00464247" w:rsidRPr="00E15009" w14:paraId="271DF8C4" w14:textId="77777777" w:rsidTr="00464247">
        <w:trPr>
          <w:trHeight w:val="576"/>
        </w:trPr>
        <w:tc>
          <w:tcPr>
            <w:tcW w:w="1418" w:type="dxa"/>
            <w:shd w:val="clear" w:color="auto" w:fill="auto"/>
            <w:vAlign w:val="bottom"/>
            <w:hideMark/>
          </w:tcPr>
          <w:p w14:paraId="50796032"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Vinter</w:t>
            </w:r>
            <w:r w:rsidRPr="00E15009">
              <w:rPr>
                <w:rFonts w:ascii="Calibri" w:eastAsia="Times New Roman" w:hAnsi="Calibri" w:cs="Calibri"/>
                <w:color w:val="000000"/>
                <w:sz w:val="20"/>
                <w:szCs w:val="20"/>
                <w:lang w:eastAsia="nb-NO"/>
              </w:rPr>
              <w:br/>
              <w:t>(feb)</w:t>
            </w:r>
          </w:p>
        </w:tc>
        <w:tc>
          <w:tcPr>
            <w:tcW w:w="1383" w:type="dxa"/>
            <w:shd w:val="clear" w:color="auto" w:fill="auto"/>
            <w:noWrap/>
            <w:vAlign w:val="bottom"/>
            <w:hideMark/>
          </w:tcPr>
          <w:p w14:paraId="5B6C3E12"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xml:space="preserve">Silikat </w:t>
            </w:r>
          </w:p>
          <w:p w14:paraId="62963106"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(µg SiO2/L)</w:t>
            </w:r>
          </w:p>
        </w:tc>
        <w:tc>
          <w:tcPr>
            <w:tcW w:w="620" w:type="dxa"/>
            <w:shd w:val="clear" w:color="auto" w:fill="auto"/>
            <w:noWrap/>
            <w:vAlign w:val="center"/>
            <w:hideMark/>
          </w:tcPr>
          <w:p w14:paraId="36E3900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1120</w:t>
            </w:r>
          </w:p>
        </w:tc>
        <w:tc>
          <w:tcPr>
            <w:tcW w:w="620" w:type="dxa"/>
            <w:shd w:val="clear" w:color="auto" w:fill="auto"/>
            <w:noWrap/>
            <w:vAlign w:val="center"/>
            <w:hideMark/>
          </w:tcPr>
          <w:p w14:paraId="5318C550"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860</w:t>
            </w:r>
          </w:p>
        </w:tc>
        <w:tc>
          <w:tcPr>
            <w:tcW w:w="620" w:type="dxa"/>
            <w:shd w:val="clear" w:color="auto" w:fill="auto"/>
            <w:noWrap/>
            <w:vAlign w:val="center"/>
            <w:hideMark/>
          </w:tcPr>
          <w:p w14:paraId="7856826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880</w:t>
            </w:r>
          </w:p>
        </w:tc>
        <w:tc>
          <w:tcPr>
            <w:tcW w:w="620" w:type="dxa"/>
            <w:shd w:val="clear" w:color="auto" w:fill="auto"/>
            <w:noWrap/>
            <w:vAlign w:val="center"/>
            <w:hideMark/>
          </w:tcPr>
          <w:p w14:paraId="29D66CC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1035</w:t>
            </w:r>
          </w:p>
        </w:tc>
        <w:tc>
          <w:tcPr>
            <w:tcW w:w="620" w:type="dxa"/>
            <w:shd w:val="clear" w:color="auto" w:fill="auto"/>
            <w:noWrap/>
            <w:vAlign w:val="center"/>
            <w:hideMark/>
          </w:tcPr>
          <w:p w14:paraId="2219198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 </w:t>
            </w:r>
          </w:p>
        </w:tc>
        <w:tc>
          <w:tcPr>
            <w:tcW w:w="620" w:type="dxa"/>
            <w:shd w:val="clear" w:color="auto" w:fill="auto"/>
            <w:noWrap/>
            <w:vAlign w:val="center"/>
            <w:hideMark/>
          </w:tcPr>
          <w:p w14:paraId="37F5A2E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1185</w:t>
            </w:r>
          </w:p>
        </w:tc>
        <w:tc>
          <w:tcPr>
            <w:tcW w:w="620" w:type="dxa"/>
            <w:shd w:val="clear" w:color="auto" w:fill="auto"/>
            <w:noWrap/>
            <w:vAlign w:val="center"/>
            <w:hideMark/>
          </w:tcPr>
          <w:p w14:paraId="6576E3E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1315</w:t>
            </w:r>
          </w:p>
        </w:tc>
        <w:tc>
          <w:tcPr>
            <w:tcW w:w="620" w:type="dxa"/>
            <w:shd w:val="clear" w:color="auto" w:fill="auto"/>
            <w:noWrap/>
            <w:vAlign w:val="center"/>
            <w:hideMark/>
          </w:tcPr>
          <w:p w14:paraId="1D124EB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1455</w:t>
            </w:r>
          </w:p>
        </w:tc>
        <w:tc>
          <w:tcPr>
            <w:tcW w:w="620" w:type="dxa"/>
            <w:shd w:val="clear" w:color="auto" w:fill="auto"/>
            <w:noWrap/>
            <w:vAlign w:val="center"/>
            <w:hideMark/>
          </w:tcPr>
          <w:p w14:paraId="6263947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1395</w:t>
            </w:r>
          </w:p>
        </w:tc>
        <w:tc>
          <w:tcPr>
            <w:tcW w:w="620" w:type="dxa"/>
            <w:shd w:val="clear" w:color="auto" w:fill="auto"/>
            <w:noWrap/>
            <w:vAlign w:val="center"/>
            <w:hideMark/>
          </w:tcPr>
          <w:p w14:paraId="21441B2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1365</w:t>
            </w:r>
          </w:p>
        </w:tc>
        <w:tc>
          <w:tcPr>
            <w:tcW w:w="620" w:type="dxa"/>
            <w:shd w:val="clear" w:color="auto" w:fill="auto"/>
            <w:noWrap/>
            <w:vAlign w:val="center"/>
            <w:hideMark/>
          </w:tcPr>
          <w:p w14:paraId="4CD1C92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1430</w:t>
            </w:r>
          </w:p>
        </w:tc>
      </w:tr>
    </w:tbl>
    <w:p w14:paraId="43DD41C2" w14:textId="77777777" w:rsidR="000037E1" w:rsidRPr="00E15009" w:rsidRDefault="000037E1" w:rsidP="00464247">
      <w:pPr>
        <w:spacing w:after="0" w:line="240" w:lineRule="auto"/>
        <w:jc w:val="both"/>
        <w:rPr>
          <w:rFonts w:ascii="Calibri" w:eastAsia="Times New Roman" w:hAnsi="Calibri" w:cs="Times New Roman"/>
          <w:szCs w:val="20"/>
          <w:lang w:eastAsia="nb-NO"/>
        </w:rPr>
      </w:pPr>
    </w:p>
    <w:p w14:paraId="1A307F0E"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Ifølge Veileder 02:2018 skal flytdiagrammet vist i </w:t>
      </w:r>
      <w:r w:rsidR="00AC6107" w:rsidRPr="00E15009">
        <w:rPr>
          <w:rFonts w:ascii="Calibri" w:eastAsia="Times New Roman" w:hAnsi="Calibri" w:cs="Times New Roman"/>
          <w:szCs w:val="20"/>
          <w:lang w:eastAsia="nb-NO"/>
        </w:rPr>
        <w:t xml:space="preserve">Figur 8 </w:t>
      </w:r>
      <w:r w:rsidRPr="00E15009">
        <w:rPr>
          <w:rFonts w:ascii="Calibri" w:eastAsia="Times New Roman" w:hAnsi="Calibri" w:cs="Times New Roman"/>
          <w:szCs w:val="20"/>
          <w:lang w:eastAsia="nb-NO"/>
        </w:rPr>
        <w:t>brukes for å klassifisere en vannforekomst. Det er kun kvalitetselementet klorofyll a som er brukes i analysen her. For kystvann fins det også kvalitetselementer for makroalger, ålegress og bunndyr. Den økologiske tilstanden skal bestemmes ut fra det kvalitetselementet som gir dårligst tilstandsklasse. Dette kalles det verste styrer prinsippet. Det betyr at tilstandsklassen bare kan bli dårligere enn vurderingene som gjøres basert på planteplankton, hvis de andre kvalitetselementene tas med i vurderingen.</w:t>
      </w:r>
    </w:p>
    <w:p w14:paraId="5186EBD1"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6876C2F5" w14:textId="14733487" w:rsidR="00464247" w:rsidRPr="00E15009" w:rsidRDefault="00464247" w:rsidP="003C523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Det er viktig å legge merke til at noen av miljøgiftene som kalles vannregionspesifikke stoffer, skal tas med i vurderingen av økologisk tilstand, og ikke i vurderingen av kjemisk tilstand. Dette er metodisk og faglig litt rart, men skyldes at de vannregionspesifikke stoffene kan velges ut nasjonalt. De fire metallene kobber, sink, arsen og krom er vannregionspesifikke stoffer som kan påvirke den økologiske tilstanden. Måling av konsentrasjonen av disse stoffene i vannsøylen, inngår ikke overvåkningsprogrammet for indre Oslofjord.</w:t>
      </w:r>
      <w:r w:rsidR="001E1209" w:rsidRPr="00E15009">
        <w:rPr>
          <w:rFonts w:ascii="Calibri" w:eastAsia="Times New Roman" w:hAnsi="Calibri" w:cs="Times New Roman"/>
          <w:szCs w:val="20"/>
          <w:lang w:eastAsia="nb-NO"/>
        </w:rPr>
        <w:t xml:space="preserve"> </w:t>
      </w:r>
    </w:p>
    <w:p w14:paraId="22B2E806" w14:textId="77777777" w:rsidR="001E1209" w:rsidRPr="00E15009" w:rsidRDefault="001E1209" w:rsidP="003C5237">
      <w:pPr>
        <w:spacing w:after="0" w:line="240" w:lineRule="auto"/>
        <w:jc w:val="both"/>
        <w:rPr>
          <w:rFonts w:ascii="Calibri" w:eastAsia="Times New Roman" w:hAnsi="Calibri" w:cs="Times New Roman"/>
          <w:szCs w:val="20"/>
          <w:lang w:eastAsia="nb-NO"/>
        </w:rPr>
      </w:pPr>
    </w:p>
    <w:p w14:paraId="2F222BBD" w14:textId="3D69AF73"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For alle parameterne kan det beregnes en nEQR-verdi, som betyr normalisert «økologisk kvalitetskvotient» eller «miljøkvalitetsstandard». En verdi over 0,8 betyr «svært god» tilstandsklasse. Denne tilstandsklassen er synonymt med referansetilstanden eller naturtilstanden. Er verdien mellom 0,6 og 0,8 er klassen «god». Er verdien mellom 0,4 og 0,6 er klassen «moderat». Er verdien mellom 0,2 og 0,4 er klassen «dårlig». Er nEQR-verdien under 0,2 er tilstandsklassen «svært dårlig». I </w:t>
      </w:r>
      <w:r w:rsidRPr="00E15009">
        <w:rPr>
          <w:rFonts w:ascii="Calibri" w:eastAsia="Times New Roman" w:hAnsi="Calibri" w:cs="Times New Roman"/>
          <w:szCs w:val="20"/>
          <w:lang w:eastAsia="nb-NO"/>
        </w:rPr>
        <w:fldChar w:fldCharType="begin"/>
      </w:r>
      <w:r w:rsidRPr="00E15009">
        <w:rPr>
          <w:rFonts w:ascii="Calibri" w:eastAsia="Times New Roman" w:hAnsi="Calibri" w:cs="Times New Roman"/>
          <w:szCs w:val="20"/>
          <w:lang w:eastAsia="nb-NO"/>
        </w:rPr>
        <w:instrText xml:space="preserve"> REF _Ref32927278 \r \h </w:instrText>
      </w:r>
      <w:r w:rsidRPr="00E15009">
        <w:rPr>
          <w:rFonts w:ascii="Calibri" w:eastAsia="Times New Roman" w:hAnsi="Calibri" w:cs="Times New Roman"/>
          <w:szCs w:val="20"/>
          <w:lang w:eastAsia="nb-NO"/>
        </w:rPr>
      </w:r>
      <w:r w:rsidRPr="00E15009">
        <w:rPr>
          <w:rFonts w:ascii="Calibri" w:eastAsia="Times New Roman" w:hAnsi="Calibri" w:cs="Times New Roman"/>
          <w:szCs w:val="20"/>
          <w:lang w:eastAsia="nb-NO"/>
        </w:rPr>
        <w:fldChar w:fldCharType="separate"/>
      </w:r>
      <w:r w:rsidR="00F14A1C" w:rsidRPr="00E15009">
        <w:rPr>
          <w:rFonts w:ascii="Calibri" w:eastAsia="Times New Roman" w:hAnsi="Calibri" w:cs="Times New Roman"/>
          <w:szCs w:val="20"/>
          <w:lang w:eastAsia="nb-NO"/>
        </w:rPr>
        <w:t>0</w:t>
      </w:r>
      <w:r w:rsidRPr="00E15009">
        <w:rPr>
          <w:rFonts w:ascii="Calibri" w:eastAsia="Times New Roman" w:hAnsi="Calibri" w:cs="Times New Roman"/>
          <w:szCs w:val="20"/>
          <w:lang w:eastAsia="nb-NO"/>
        </w:rPr>
        <w:fldChar w:fldCharType="end"/>
      </w:r>
      <w:r w:rsidRPr="00E15009">
        <w:rPr>
          <w:rFonts w:ascii="Calibri" w:eastAsia="Times New Roman" w:hAnsi="Calibri" w:cs="Times New Roman"/>
          <w:szCs w:val="20"/>
          <w:lang w:eastAsia="nb-NO"/>
        </w:rPr>
        <w:t xml:space="preserve"> er nEQR verdiene beregnet for alle parameterne. nEQR </w:t>
      </w:r>
      <w:r w:rsidRPr="00E15009">
        <w:rPr>
          <w:rFonts w:ascii="Calibri" w:eastAsia="Times New Roman" w:hAnsi="Calibri" w:cs="Times New Roman"/>
          <w:szCs w:val="20"/>
          <w:lang w:eastAsia="nb-NO"/>
        </w:rPr>
        <w:lastRenderedPageBreak/>
        <w:t xml:space="preserve">verdiene for alle støtteparameterne er midlet innenfor hver sesong.  Dette betyr at høyere nEQR-verdier for enkelte av parametere trekker den samlede verdien opp innenfor hver sesong. </w:t>
      </w:r>
    </w:p>
    <w:p w14:paraId="4CF4B95E" w14:textId="77777777" w:rsidR="00464247" w:rsidRPr="00E15009" w:rsidRDefault="00464247" w:rsidP="00464247">
      <w:pPr>
        <w:spacing w:after="0" w:line="240" w:lineRule="auto"/>
        <w:rPr>
          <w:rFonts w:ascii="Calibri" w:eastAsia="Times New Roman" w:hAnsi="Calibri" w:cs="Times New Roman"/>
          <w:szCs w:val="20"/>
          <w:lang w:eastAsia="nb-NO"/>
        </w:rPr>
      </w:pPr>
    </w:p>
    <w:p w14:paraId="63781E78" w14:textId="77777777" w:rsidR="00464247" w:rsidRPr="00E15009" w:rsidRDefault="00706D0C" w:rsidP="00464247">
      <w:pPr>
        <w:spacing w:after="0" w:line="240" w:lineRule="auto"/>
        <w:ind w:left="851" w:hanging="851"/>
        <w:rPr>
          <w:rFonts w:ascii="Calibri" w:eastAsia="Times New Roman" w:hAnsi="Calibri" w:cs="Times New Roman"/>
          <w:szCs w:val="20"/>
          <w:lang w:eastAsia="nb-NO"/>
        </w:rPr>
      </w:pPr>
      <w:bookmarkStart w:id="38" w:name="_Ref32927278"/>
      <w:r w:rsidRPr="00E15009">
        <w:rPr>
          <w:rFonts w:ascii="Calibri" w:eastAsia="Times New Roman" w:hAnsi="Calibri" w:cs="Times New Roman"/>
          <w:b/>
          <w:szCs w:val="20"/>
          <w:lang w:eastAsia="nb-NO"/>
        </w:rPr>
        <w:t>Tabell 3</w:t>
      </w:r>
      <w:r w:rsidRPr="00E15009">
        <w:rPr>
          <w:rFonts w:ascii="Calibri" w:eastAsia="Times New Roman" w:hAnsi="Calibri" w:cs="Times New Roman"/>
          <w:szCs w:val="20"/>
          <w:lang w:eastAsia="nb-NO"/>
        </w:rPr>
        <w:t xml:space="preserve">. </w:t>
      </w:r>
      <w:r w:rsidR="00464247" w:rsidRPr="00E15009">
        <w:rPr>
          <w:rFonts w:ascii="Calibri" w:eastAsia="Times New Roman" w:hAnsi="Calibri" w:cs="Times New Roman"/>
          <w:szCs w:val="20"/>
          <w:lang w:eastAsia="nb-NO"/>
        </w:rPr>
        <w:t xml:space="preserve">Normaliserte miljøstandarder (nEQR-verdier) for parametere som måles i overvåkningsprogrammet. </w:t>
      </w:r>
    </w:p>
    <w:tbl>
      <w:tblPr>
        <w:tblW w:w="937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02"/>
        <w:gridCol w:w="850"/>
        <w:gridCol w:w="620"/>
        <w:gridCol w:w="620"/>
        <w:gridCol w:w="620"/>
        <w:gridCol w:w="620"/>
        <w:gridCol w:w="620"/>
        <w:gridCol w:w="620"/>
        <w:gridCol w:w="620"/>
        <w:gridCol w:w="620"/>
        <w:gridCol w:w="620"/>
        <w:gridCol w:w="620"/>
        <w:gridCol w:w="620"/>
      </w:tblGrid>
      <w:tr w:rsidR="00464247" w:rsidRPr="00E15009" w14:paraId="47E62F6A" w14:textId="77777777" w:rsidTr="00464247">
        <w:trPr>
          <w:trHeight w:val="288"/>
        </w:trPr>
        <w:tc>
          <w:tcPr>
            <w:tcW w:w="1702" w:type="dxa"/>
            <w:shd w:val="clear" w:color="auto" w:fill="auto"/>
            <w:noWrap/>
            <w:vAlign w:val="bottom"/>
            <w:hideMark/>
          </w:tcPr>
          <w:bookmarkEnd w:id="38"/>
          <w:p w14:paraId="1235BAD6"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Paremeter/sesong</w:t>
            </w:r>
          </w:p>
        </w:tc>
        <w:tc>
          <w:tcPr>
            <w:tcW w:w="850" w:type="dxa"/>
            <w:shd w:val="clear" w:color="auto" w:fill="auto"/>
            <w:noWrap/>
            <w:vAlign w:val="bottom"/>
            <w:hideMark/>
          </w:tcPr>
          <w:p w14:paraId="324D6408"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Type</w:t>
            </w:r>
          </w:p>
        </w:tc>
        <w:tc>
          <w:tcPr>
            <w:tcW w:w="620" w:type="dxa"/>
            <w:shd w:val="clear" w:color="auto" w:fill="auto"/>
            <w:noWrap/>
            <w:hideMark/>
          </w:tcPr>
          <w:p w14:paraId="5E035AE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Im2</w:t>
            </w:r>
          </w:p>
        </w:tc>
        <w:tc>
          <w:tcPr>
            <w:tcW w:w="620" w:type="dxa"/>
            <w:shd w:val="clear" w:color="auto" w:fill="auto"/>
            <w:noWrap/>
            <w:hideMark/>
          </w:tcPr>
          <w:p w14:paraId="41C31B2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Gk1</w:t>
            </w:r>
          </w:p>
        </w:tc>
        <w:tc>
          <w:tcPr>
            <w:tcW w:w="620" w:type="dxa"/>
            <w:shd w:val="clear" w:color="auto" w:fill="auto"/>
            <w:noWrap/>
            <w:hideMark/>
          </w:tcPr>
          <w:p w14:paraId="74F5425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Fl1</w:t>
            </w:r>
          </w:p>
        </w:tc>
        <w:tc>
          <w:tcPr>
            <w:tcW w:w="620" w:type="dxa"/>
            <w:shd w:val="clear" w:color="auto" w:fill="auto"/>
            <w:noWrap/>
            <w:hideMark/>
          </w:tcPr>
          <w:p w14:paraId="7FFFE78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Dk1</w:t>
            </w:r>
          </w:p>
        </w:tc>
        <w:tc>
          <w:tcPr>
            <w:tcW w:w="620" w:type="dxa"/>
            <w:shd w:val="clear" w:color="auto" w:fill="auto"/>
            <w:noWrap/>
            <w:hideMark/>
          </w:tcPr>
          <w:p w14:paraId="1761850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Bl4</w:t>
            </w:r>
          </w:p>
        </w:tc>
        <w:tc>
          <w:tcPr>
            <w:tcW w:w="620" w:type="dxa"/>
            <w:shd w:val="clear" w:color="auto" w:fill="auto"/>
            <w:noWrap/>
            <w:hideMark/>
          </w:tcPr>
          <w:p w14:paraId="133826F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Bn1</w:t>
            </w:r>
          </w:p>
        </w:tc>
        <w:tc>
          <w:tcPr>
            <w:tcW w:w="620" w:type="dxa"/>
            <w:shd w:val="clear" w:color="auto" w:fill="auto"/>
            <w:noWrap/>
            <w:hideMark/>
          </w:tcPr>
          <w:p w14:paraId="6C3AD280"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Ap2</w:t>
            </w:r>
          </w:p>
        </w:tc>
        <w:tc>
          <w:tcPr>
            <w:tcW w:w="620" w:type="dxa"/>
            <w:shd w:val="clear" w:color="auto" w:fill="auto"/>
            <w:noWrap/>
            <w:hideMark/>
          </w:tcPr>
          <w:p w14:paraId="27AA685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Aq3</w:t>
            </w:r>
          </w:p>
        </w:tc>
        <w:tc>
          <w:tcPr>
            <w:tcW w:w="620" w:type="dxa"/>
            <w:shd w:val="clear" w:color="auto" w:fill="auto"/>
            <w:noWrap/>
            <w:hideMark/>
          </w:tcPr>
          <w:p w14:paraId="4F72BF5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Cq1</w:t>
            </w:r>
          </w:p>
        </w:tc>
        <w:tc>
          <w:tcPr>
            <w:tcW w:w="620" w:type="dxa"/>
            <w:shd w:val="clear" w:color="auto" w:fill="auto"/>
            <w:noWrap/>
            <w:hideMark/>
          </w:tcPr>
          <w:p w14:paraId="0022E9E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Ep1</w:t>
            </w:r>
          </w:p>
        </w:tc>
        <w:tc>
          <w:tcPr>
            <w:tcW w:w="620" w:type="dxa"/>
            <w:shd w:val="clear" w:color="auto" w:fill="auto"/>
            <w:noWrap/>
            <w:hideMark/>
          </w:tcPr>
          <w:p w14:paraId="567454C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Gp1</w:t>
            </w:r>
          </w:p>
        </w:tc>
      </w:tr>
      <w:tr w:rsidR="00464247" w:rsidRPr="00E15009" w14:paraId="125C3305" w14:textId="77777777" w:rsidTr="00464247">
        <w:trPr>
          <w:trHeight w:val="576"/>
        </w:trPr>
        <w:tc>
          <w:tcPr>
            <w:tcW w:w="1702" w:type="dxa"/>
            <w:shd w:val="clear" w:color="auto" w:fill="auto"/>
            <w:vAlign w:val="bottom"/>
          </w:tcPr>
          <w:p w14:paraId="64B5CFCB"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Fysiske støtteparameter</w:t>
            </w:r>
          </w:p>
          <w:p w14:paraId="2DF19A3B"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Sommer</w:t>
            </w:r>
          </w:p>
        </w:tc>
        <w:tc>
          <w:tcPr>
            <w:tcW w:w="850" w:type="dxa"/>
            <w:shd w:val="clear" w:color="auto" w:fill="auto"/>
            <w:noWrap/>
            <w:vAlign w:val="center"/>
          </w:tcPr>
          <w:p w14:paraId="28B68A1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nEQR</w:t>
            </w:r>
          </w:p>
        </w:tc>
        <w:tc>
          <w:tcPr>
            <w:tcW w:w="620" w:type="dxa"/>
            <w:shd w:val="clear" w:color="auto" w:fill="92D050"/>
            <w:noWrap/>
            <w:vAlign w:val="center"/>
          </w:tcPr>
          <w:p w14:paraId="7DDCB18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0,80</w:t>
            </w:r>
          </w:p>
        </w:tc>
        <w:tc>
          <w:tcPr>
            <w:tcW w:w="620" w:type="dxa"/>
            <w:shd w:val="clear" w:color="auto" w:fill="92D050"/>
            <w:noWrap/>
            <w:vAlign w:val="center"/>
          </w:tcPr>
          <w:p w14:paraId="1694719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0,77</w:t>
            </w:r>
          </w:p>
        </w:tc>
        <w:tc>
          <w:tcPr>
            <w:tcW w:w="620" w:type="dxa"/>
            <w:shd w:val="clear" w:color="auto" w:fill="00B0F0"/>
            <w:noWrap/>
            <w:vAlign w:val="center"/>
          </w:tcPr>
          <w:p w14:paraId="57D5D7E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0,83</w:t>
            </w:r>
          </w:p>
        </w:tc>
        <w:tc>
          <w:tcPr>
            <w:tcW w:w="620" w:type="dxa"/>
            <w:shd w:val="clear" w:color="auto" w:fill="00B0F0"/>
            <w:noWrap/>
            <w:vAlign w:val="center"/>
          </w:tcPr>
          <w:p w14:paraId="41C8F8B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0,83</w:t>
            </w:r>
          </w:p>
        </w:tc>
        <w:tc>
          <w:tcPr>
            <w:tcW w:w="620" w:type="dxa"/>
            <w:shd w:val="clear" w:color="auto" w:fill="92D050"/>
            <w:noWrap/>
            <w:vAlign w:val="center"/>
          </w:tcPr>
          <w:p w14:paraId="55FB1E2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0,73</w:t>
            </w:r>
          </w:p>
        </w:tc>
        <w:tc>
          <w:tcPr>
            <w:tcW w:w="620" w:type="dxa"/>
            <w:shd w:val="clear" w:color="auto" w:fill="92D050"/>
            <w:noWrap/>
            <w:vAlign w:val="center"/>
          </w:tcPr>
          <w:p w14:paraId="1DBFF66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0,83</w:t>
            </w:r>
          </w:p>
        </w:tc>
        <w:tc>
          <w:tcPr>
            <w:tcW w:w="620" w:type="dxa"/>
            <w:shd w:val="clear" w:color="auto" w:fill="92D050"/>
            <w:noWrap/>
            <w:vAlign w:val="center"/>
          </w:tcPr>
          <w:p w14:paraId="685C0D5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0,73</w:t>
            </w:r>
          </w:p>
        </w:tc>
        <w:tc>
          <w:tcPr>
            <w:tcW w:w="620" w:type="dxa"/>
            <w:shd w:val="clear" w:color="auto" w:fill="92D050"/>
            <w:noWrap/>
            <w:vAlign w:val="center"/>
          </w:tcPr>
          <w:p w14:paraId="2E792A4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0,63</w:t>
            </w:r>
          </w:p>
        </w:tc>
        <w:tc>
          <w:tcPr>
            <w:tcW w:w="620" w:type="dxa"/>
            <w:shd w:val="clear" w:color="auto" w:fill="92D050"/>
            <w:noWrap/>
            <w:vAlign w:val="center"/>
          </w:tcPr>
          <w:p w14:paraId="7957FE4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0,80</w:t>
            </w:r>
          </w:p>
        </w:tc>
        <w:tc>
          <w:tcPr>
            <w:tcW w:w="620" w:type="dxa"/>
            <w:shd w:val="clear" w:color="auto" w:fill="92D050"/>
            <w:noWrap/>
            <w:vAlign w:val="center"/>
          </w:tcPr>
          <w:p w14:paraId="3FC28F6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0,77</w:t>
            </w:r>
          </w:p>
        </w:tc>
        <w:tc>
          <w:tcPr>
            <w:tcW w:w="620" w:type="dxa"/>
            <w:shd w:val="clear" w:color="auto" w:fill="FFFF00"/>
            <w:noWrap/>
            <w:vAlign w:val="center"/>
          </w:tcPr>
          <w:p w14:paraId="260469D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0,60</w:t>
            </w:r>
          </w:p>
        </w:tc>
      </w:tr>
      <w:tr w:rsidR="00464247" w:rsidRPr="00E15009" w14:paraId="053ED816" w14:textId="77777777" w:rsidTr="00464247">
        <w:trPr>
          <w:trHeight w:val="576"/>
        </w:trPr>
        <w:tc>
          <w:tcPr>
            <w:tcW w:w="1702" w:type="dxa"/>
            <w:shd w:val="clear" w:color="auto" w:fill="auto"/>
            <w:vAlign w:val="bottom"/>
          </w:tcPr>
          <w:p w14:paraId="761E1437"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Fysiske støtteparameter</w:t>
            </w:r>
          </w:p>
          <w:p w14:paraId="7AFA742B"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Vinter</w:t>
            </w:r>
          </w:p>
        </w:tc>
        <w:tc>
          <w:tcPr>
            <w:tcW w:w="850" w:type="dxa"/>
            <w:shd w:val="clear" w:color="auto" w:fill="auto"/>
            <w:noWrap/>
            <w:vAlign w:val="center"/>
          </w:tcPr>
          <w:p w14:paraId="75478EE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nEQR</w:t>
            </w:r>
          </w:p>
        </w:tc>
        <w:tc>
          <w:tcPr>
            <w:tcW w:w="620" w:type="dxa"/>
            <w:shd w:val="clear" w:color="auto" w:fill="92D050"/>
            <w:noWrap/>
            <w:vAlign w:val="center"/>
          </w:tcPr>
          <w:p w14:paraId="55431D4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0,74</w:t>
            </w:r>
          </w:p>
        </w:tc>
        <w:tc>
          <w:tcPr>
            <w:tcW w:w="620" w:type="dxa"/>
            <w:shd w:val="clear" w:color="auto" w:fill="92D050"/>
            <w:noWrap/>
            <w:vAlign w:val="center"/>
          </w:tcPr>
          <w:p w14:paraId="0AC7C88D"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shd w:val="clear" w:color="auto" w:fill="92D050"/>
            <w:noWrap/>
            <w:vAlign w:val="center"/>
          </w:tcPr>
          <w:p w14:paraId="2D6577D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0,74</w:t>
            </w:r>
          </w:p>
        </w:tc>
        <w:tc>
          <w:tcPr>
            <w:tcW w:w="620" w:type="dxa"/>
            <w:shd w:val="clear" w:color="auto" w:fill="92D050"/>
            <w:noWrap/>
            <w:vAlign w:val="center"/>
          </w:tcPr>
          <w:p w14:paraId="28B2D91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0,66</w:t>
            </w:r>
          </w:p>
        </w:tc>
        <w:tc>
          <w:tcPr>
            <w:tcW w:w="620" w:type="dxa"/>
            <w:shd w:val="clear" w:color="auto" w:fill="auto"/>
            <w:noWrap/>
            <w:vAlign w:val="center"/>
          </w:tcPr>
          <w:p w14:paraId="703FB98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p>
        </w:tc>
        <w:tc>
          <w:tcPr>
            <w:tcW w:w="620" w:type="dxa"/>
            <w:shd w:val="clear" w:color="auto" w:fill="FFFF00"/>
            <w:noWrap/>
            <w:vAlign w:val="center"/>
          </w:tcPr>
          <w:p w14:paraId="57BD25E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0,58</w:t>
            </w:r>
          </w:p>
        </w:tc>
        <w:tc>
          <w:tcPr>
            <w:tcW w:w="620" w:type="dxa"/>
            <w:shd w:val="clear" w:color="auto" w:fill="FFFF00"/>
            <w:noWrap/>
            <w:vAlign w:val="center"/>
          </w:tcPr>
          <w:p w14:paraId="0E6472E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0,54</w:t>
            </w:r>
          </w:p>
        </w:tc>
        <w:tc>
          <w:tcPr>
            <w:tcW w:w="620" w:type="dxa"/>
            <w:shd w:val="clear" w:color="auto" w:fill="FFFF00"/>
            <w:noWrap/>
            <w:vAlign w:val="center"/>
          </w:tcPr>
          <w:p w14:paraId="3E99BDA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0,54</w:t>
            </w:r>
          </w:p>
        </w:tc>
        <w:tc>
          <w:tcPr>
            <w:tcW w:w="620" w:type="dxa"/>
            <w:shd w:val="clear" w:color="auto" w:fill="FFFF00"/>
            <w:noWrap/>
            <w:vAlign w:val="center"/>
          </w:tcPr>
          <w:p w14:paraId="2B0E459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0,58</w:t>
            </w:r>
          </w:p>
        </w:tc>
        <w:tc>
          <w:tcPr>
            <w:tcW w:w="620" w:type="dxa"/>
            <w:shd w:val="clear" w:color="auto" w:fill="FFFF00"/>
            <w:noWrap/>
            <w:vAlign w:val="center"/>
          </w:tcPr>
          <w:p w14:paraId="5D900D4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0,54</w:t>
            </w:r>
          </w:p>
        </w:tc>
        <w:tc>
          <w:tcPr>
            <w:tcW w:w="620" w:type="dxa"/>
            <w:shd w:val="clear" w:color="auto" w:fill="FFC000"/>
            <w:noWrap/>
            <w:vAlign w:val="center"/>
          </w:tcPr>
          <w:p w14:paraId="7A5AB78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0,46</w:t>
            </w:r>
          </w:p>
        </w:tc>
      </w:tr>
      <w:tr w:rsidR="00464247" w:rsidRPr="00E15009" w14:paraId="67FF2FB2" w14:textId="77777777" w:rsidTr="00464247">
        <w:trPr>
          <w:trHeight w:val="576"/>
        </w:trPr>
        <w:tc>
          <w:tcPr>
            <w:tcW w:w="1702" w:type="dxa"/>
            <w:shd w:val="clear" w:color="auto" w:fill="auto"/>
            <w:vAlign w:val="bottom"/>
          </w:tcPr>
          <w:p w14:paraId="56F48029"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Støtteparameter</w:t>
            </w:r>
          </w:p>
          <w:p w14:paraId="7CE57943"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Oksygen</w:t>
            </w:r>
          </w:p>
          <w:p w14:paraId="0A69ED6A"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Hele sesongen</w:t>
            </w:r>
          </w:p>
        </w:tc>
        <w:tc>
          <w:tcPr>
            <w:tcW w:w="850" w:type="dxa"/>
            <w:shd w:val="clear" w:color="auto" w:fill="auto"/>
            <w:noWrap/>
            <w:vAlign w:val="center"/>
          </w:tcPr>
          <w:p w14:paraId="1CC5A88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nEQR</w:t>
            </w:r>
          </w:p>
        </w:tc>
        <w:tc>
          <w:tcPr>
            <w:tcW w:w="620" w:type="dxa"/>
            <w:shd w:val="clear" w:color="auto" w:fill="92D050"/>
            <w:noWrap/>
            <w:vAlign w:val="center"/>
          </w:tcPr>
          <w:p w14:paraId="65DF965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shd w:val="clear" w:color="auto" w:fill="FFC000"/>
            <w:noWrap/>
            <w:vAlign w:val="center"/>
          </w:tcPr>
          <w:p w14:paraId="4D976A23"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c>
          <w:tcPr>
            <w:tcW w:w="620" w:type="dxa"/>
            <w:shd w:val="clear" w:color="auto" w:fill="FFC000"/>
            <w:noWrap/>
            <w:vAlign w:val="center"/>
          </w:tcPr>
          <w:p w14:paraId="44CF951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c>
          <w:tcPr>
            <w:tcW w:w="620" w:type="dxa"/>
            <w:shd w:val="clear" w:color="auto" w:fill="FFC000"/>
            <w:noWrap/>
            <w:vAlign w:val="center"/>
          </w:tcPr>
          <w:p w14:paraId="6A9734B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c>
          <w:tcPr>
            <w:tcW w:w="620" w:type="dxa"/>
            <w:shd w:val="clear" w:color="auto" w:fill="FF0000"/>
            <w:noWrap/>
            <w:vAlign w:val="center"/>
          </w:tcPr>
          <w:p w14:paraId="45CD8A5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0,00</w:t>
            </w:r>
          </w:p>
        </w:tc>
        <w:tc>
          <w:tcPr>
            <w:tcW w:w="620" w:type="dxa"/>
            <w:shd w:val="clear" w:color="auto" w:fill="FF0000"/>
            <w:noWrap/>
            <w:vAlign w:val="center"/>
          </w:tcPr>
          <w:p w14:paraId="7941519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0,10</w:t>
            </w:r>
          </w:p>
        </w:tc>
        <w:tc>
          <w:tcPr>
            <w:tcW w:w="620" w:type="dxa"/>
            <w:shd w:val="clear" w:color="auto" w:fill="FF0000"/>
            <w:noWrap/>
            <w:vAlign w:val="center"/>
          </w:tcPr>
          <w:p w14:paraId="59E334B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0,10</w:t>
            </w:r>
          </w:p>
        </w:tc>
        <w:tc>
          <w:tcPr>
            <w:tcW w:w="620" w:type="dxa"/>
            <w:shd w:val="clear" w:color="auto" w:fill="00B0F0"/>
            <w:noWrap/>
            <w:vAlign w:val="center"/>
          </w:tcPr>
          <w:p w14:paraId="7C693E7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0,90</w:t>
            </w:r>
          </w:p>
        </w:tc>
        <w:tc>
          <w:tcPr>
            <w:tcW w:w="620" w:type="dxa"/>
            <w:shd w:val="clear" w:color="auto" w:fill="FFC000"/>
            <w:noWrap/>
            <w:vAlign w:val="center"/>
          </w:tcPr>
          <w:p w14:paraId="6C8D749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c>
          <w:tcPr>
            <w:tcW w:w="620" w:type="dxa"/>
            <w:shd w:val="clear" w:color="auto" w:fill="FF0000"/>
            <w:noWrap/>
            <w:vAlign w:val="center"/>
          </w:tcPr>
          <w:p w14:paraId="09BE319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0,10</w:t>
            </w:r>
          </w:p>
        </w:tc>
        <w:tc>
          <w:tcPr>
            <w:tcW w:w="620" w:type="dxa"/>
            <w:shd w:val="clear" w:color="auto" w:fill="FFC000"/>
            <w:noWrap/>
            <w:vAlign w:val="center"/>
          </w:tcPr>
          <w:p w14:paraId="6081A0B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r>
      <w:tr w:rsidR="00464247" w:rsidRPr="00E15009" w14:paraId="4929FA8D" w14:textId="77777777" w:rsidTr="00464247">
        <w:trPr>
          <w:trHeight w:val="576"/>
        </w:trPr>
        <w:tc>
          <w:tcPr>
            <w:tcW w:w="1702" w:type="dxa"/>
            <w:shd w:val="clear" w:color="auto" w:fill="auto"/>
            <w:vAlign w:val="bottom"/>
          </w:tcPr>
          <w:p w14:paraId="43D5A7BD"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Kvalitetselement</w:t>
            </w:r>
          </w:p>
          <w:p w14:paraId="7690E2F6"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Planteplankton</w:t>
            </w:r>
          </w:p>
          <w:p w14:paraId="2F5FE763"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Klorofyll a</w:t>
            </w:r>
          </w:p>
        </w:tc>
        <w:tc>
          <w:tcPr>
            <w:tcW w:w="850" w:type="dxa"/>
            <w:shd w:val="clear" w:color="auto" w:fill="auto"/>
            <w:noWrap/>
            <w:vAlign w:val="center"/>
          </w:tcPr>
          <w:p w14:paraId="0D3C89B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nEQR</w:t>
            </w:r>
          </w:p>
        </w:tc>
        <w:tc>
          <w:tcPr>
            <w:tcW w:w="620" w:type="dxa"/>
            <w:shd w:val="clear" w:color="auto" w:fill="92D050"/>
            <w:noWrap/>
            <w:vAlign w:val="center"/>
          </w:tcPr>
          <w:p w14:paraId="667C3FF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tcBorders>
              <w:bottom w:val="single" w:sz="4" w:space="0" w:color="auto"/>
            </w:tcBorders>
            <w:shd w:val="clear" w:color="auto" w:fill="FFFF00"/>
            <w:noWrap/>
            <w:vAlign w:val="center"/>
          </w:tcPr>
          <w:p w14:paraId="47AFDF8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tcBorders>
              <w:bottom w:val="single" w:sz="4" w:space="0" w:color="auto"/>
            </w:tcBorders>
            <w:shd w:val="clear" w:color="auto" w:fill="FFFF00"/>
            <w:noWrap/>
            <w:vAlign w:val="center"/>
          </w:tcPr>
          <w:p w14:paraId="411FC36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tcBorders>
              <w:bottom w:val="single" w:sz="4" w:space="0" w:color="auto"/>
            </w:tcBorders>
            <w:shd w:val="clear" w:color="auto" w:fill="92D050"/>
            <w:noWrap/>
            <w:vAlign w:val="center"/>
          </w:tcPr>
          <w:p w14:paraId="7A97C2B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shd w:val="clear" w:color="auto" w:fill="FFFF00"/>
            <w:noWrap/>
            <w:vAlign w:val="center"/>
          </w:tcPr>
          <w:p w14:paraId="2B16F70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tcBorders>
              <w:bottom w:val="single" w:sz="4" w:space="0" w:color="auto"/>
            </w:tcBorders>
            <w:shd w:val="clear" w:color="auto" w:fill="92D050"/>
            <w:noWrap/>
            <w:vAlign w:val="center"/>
          </w:tcPr>
          <w:p w14:paraId="2B10634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tcBorders>
              <w:bottom w:val="single" w:sz="4" w:space="0" w:color="auto"/>
            </w:tcBorders>
            <w:shd w:val="clear" w:color="auto" w:fill="92D050"/>
            <w:noWrap/>
            <w:vAlign w:val="center"/>
          </w:tcPr>
          <w:p w14:paraId="2EBE2F9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shd w:val="clear" w:color="auto" w:fill="92D050"/>
            <w:noWrap/>
            <w:vAlign w:val="center"/>
          </w:tcPr>
          <w:p w14:paraId="513419D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tcBorders>
              <w:bottom w:val="single" w:sz="4" w:space="0" w:color="auto"/>
            </w:tcBorders>
            <w:shd w:val="clear" w:color="auto" w:fill="92D050"/>
            <w:noWrap/>
            <w:vAlign w:val="center"/>
          </w:tcPr>
          <w:p w14:paraId="56D0BF4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tcBorders>
              <w:bottom w:val="single" w:sz="4" w:space="0" w:color="auto"/>
            </w:tcBorders>
            <w:shd w:val="clear" w:color="auto" w:fill="92D050"/>
            <w:noWrap/>
            <w:vAlign w:val="center"/>
          </w:tcPr>
          <w:p w14:paraId="2146BCA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shd w:val="clear" w:color="auto" w:fill="FFC000"/>
            <w:noWrap/>
            <w:vAlign w:val="center"/>
          </w:tcPr>
          <w:p w14:paraId="31C0B69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r>
      <w:tr w:rsidR="00464247" w:rsidRPr="00E15009" w14:paraId="6C41A92F" w14:textId="77777777" w:rsidTr="00464247">
        <w:trPr>
          <w:trHeight w:val="576"/>
        </w:trPr>
        <w:tc>
          <w:tcPr>
            <w:tcW w:w="1702" w:type="dxa"/>
            <w:shd w:val="clear" w:color="auto" w:fill="auto"/>
            <w:vAlign w:val="bottom"/>
          </w:tcPr>
          <w:p w14:paraId="6A7DCD6F"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Minste nEQR for</w:t>
            </w:r>
          </w:p>
          <w:p w14:paraId="773F0FD6"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støtteparametere</w:t>
            </w:r>
          </w:p>
        </w:tc>
        <w:tc>
          <w:tcPr>
            <w:tcW w:w="850" w:type="dxa"/>
            <w:shd w:val="clear" w:color="auto" w:fill="auto"/>
            <w:noWrap/>
            <w:vAlign w:val="center"/>
          </w:tcPr>
          <w:p w14:paraId="494F6FE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nEQR</w:t>
            </w:r>
          </w:p>
        </w:tc>
        <w:tc>
          <w:tcPr>
            <w:tcW w:w="620" w:type="dxa"/>
            <w:shd w:val="clear" w:color="auto" w:fill="92D050"/>
            <w:noWrap/>
            <w:vAlign w:val="center"/>
          </w:tcPr>
          <w:p w14:paraId="07844E1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tcBorders>
              <w:bottom w:val="single" w:sz="4" w:space="0" w:color="auto"/>
            </w:tcBorders>
            <w:shd w:val="clear" w:color="auto" w:fill="FFC000"/>
            <w:noWrap/>
            <w:vAlign w:val="center"/>
          </w:tcPr>
          <w:p w14:paraId="79B41D58"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c>
          <w:tcPr>
            <w:tcW w:w="620" w:type="dxa"/>
            <w:tcBorders>
              <w:bottom w:val="single" w:sz="4" w:space="0" w:color="auto"/>
            </w:tcBorders>
            <w:shd w:val="clear" w:color="auto" w:fill="FFC000"/>
            <w:noWrap/>
            <w:vAlign w:val="center"/>
          </w:tcPr>
          <w:p w14:paraId="0DD6AF2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c>
          <w:tcPr>
            <w:tcW w:w="620" w:type="dxa"/>
            <w:tcBorders>
              <w:bottom w:val="single" w:sz="4" w:space="0" w:color="auto"/>
            </w:tcBorders>
            <w:shd w:val="clear" w:color="auto" w:fill="FFC000"/>
            <w:noWrap/>
            <w:vAlign w:val="center"/>
          </w:tcPr>
          <w:p w14:paraId="00097011"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c>
          <w:tcPr>
            <w:tcW w:w="620" w:type="dxa"/>
            <w:tcBorders>
              <w:bottom w:val="single" w:sz="4" w:space="0" w:color="auto"/>
            </w:tcBorders>
            <w:shd w:val="clear" w:color="auto" w:fill="FF0000"/>
            <w:noWrap/>
            <w:vAlign w:val="center"/>
          </w:tcPr>
          <w:p w14:paraId="051CDEF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0,00</w:t>
            </w:r>
          </w:p>
        </w:tc>
        <w:tc>
          <w:tcPr>
            <w:tcW w:w="620" w:type="dxa"/>
            <w:shd w:val="clear" w:color="auto" w:fill="FF0000"/>
            <w:noWrap/>
            <w:vAlign w:val="center"/>
          </w:tcPr>
          <w:p w14:paraId="3FA1A82E"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0,10</w:t>
            </w:r>
          </w:p>
        </w:tc>
        <w:tc>
          <w:tcPr>
            <w:tcW w:w="620" w:type="dxa"/>
            <w:shd w:val="clear" w:color="auto" w:fill="FF0000"/>
            <w:noWrap/>
            <w:vAlign w:val="center"/>
          </w:tcPr>
          <w:p w14:paraId="37BDD209"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0,10</w:t>
            </w:r>
          </w:p>
        </w:tc>
        <w:tc>
          <w:tcPr>
            <w:tcW w:w="620" w:type="dxa"/>
            <w:shd w:val="clear" w:color="auto" w:fill="FFFF00"/>
            <w:noWrap/>
            <w:vAlign w:val="center"/>
          </w:tcPr>
          <w:p w14:paraId="082F650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0,54</w:t>
            </w:r>
          </w:p>
        </w:tc>
        <w:tc>
          <w:tcPr>
            <w:tcW w:w="620" w:type="dxa"/>
            <w:shd w:val="clear" w:color="auto" w:fill="FFC000"/>
            <w:noWrap/>
            <w:vAlign w:val="center"/>
          </w:tcPr>
          <w:p w14:paraId="1D44B65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c>
          <w:tcPr>
            <w:tcW w:w="620" w:type="dxa"/>
            <w:shd w:val="clear" w:color="auto" w:fill="FF0000"/>
            <w:noWrap/>
            <w:vAlign w:val="center"/>
          </w:tcPr>
          <w:p w14:paraId="7014ACF4"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0,10</w:t>
            </w:r>
          </w:p>
        </w:tc>
        <w:tc>
          <w:tcPr>
            <w:tcW w:w="620" w:type="dxa"/>
            <w:shd w:val="clear" w:color="auto" w:fill="FFC000"/>
            <w:noWrap/>
            <w:vAlign w:val="center"/>
          </w:tcPr>
          <w:p w14:paraId="643BFC0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r>
      <w:tr w:rsidR="00464247" w:rsidRPr="00E15009" w14:paraId="5E699E13" w14:textId="77777777" w:rsidTr="00464247">
        <w:trPr>
          <w:trHeight w:val="576"/>
        </w:trPr>
        <w:tc>
          <w:tcPr>
            <w:tcW w:w="1702" w:type="dxa"/>
            <w:shd w:val="clear" w:color="auto" w:fill="auto"/>
            <w:vAlign w:val="bottom"/>
          </w:tcPr>
          <w:p w14:paraId="2E0452D5"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Vannkvalitet for</w:t>
            </w:r>
          </w:p>
          <w:p w14:paraId="76EA7870" w14:textId="77777777" w:rsidR="00464247" w:rsidRPr="00E15009" w:rsidRDefault="00464247" w:rsidP="00464247">
            <w:pPr>
              <w:spacing w:after="0" w:line="240" w:lineRule="auto"/>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sesongen 2019</w:t>
            </w:r>
          </w:p>
        </w:tc>
        <w:tc>
          <w:tcPr>
            <w:tcW w:w="850" w:type="dxa"/>
            <w:shd w:val="clear" w:color="auto" w:fill="auto"/>
            <w:noWrap/>
            <w:vAlign w:val="center"/>
          </w:tcPr>
          <w:p w14:paraId="1C1B5055"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nEQR</w:t>
            </w:r>
          </w:p>
        </w:tc>
        <w:tc>
          <w:tcPr>
            <w:tcW w:w="620" w:type="dxa"/>
            <w:shd w:val="clear" w:color="auto" w:fill="92D050"/>
            <w:noWrap/>
            <w:vAlign w:val="center"/>
          </w:tcPr>
          <w:p w14:paraId="5EE5993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0,70</w:t>
            </w:r>
          </w:p>
        </w:tc>
        <w:tc>
          <w:tcPr>
            <w:tcW w:w="620" w:type="dxa"/>
            <w:shd w:val="clear" w:color="auto" w:fill="FFFF00"/>
            <w:noWrap/>
            <w:vAlign w:val="center"/>
          </w:tcPr>
          <w:p w14:paraId="293449CC"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shd w:val="clear" w:color="auto" w:fill="FFFF00"/>
            <w:noWrap/>
            <w:vAlign w:val="center"/>
          </w:tcPr>
          <w:p w14:paraId="55FFD70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shd w:val="clear" w:color="auto" w:fill="FFFF00"/>
            <w:noWrap/>
            <w:vAlign w:val="center"/>
          </w:tcPr>
          <w:p w14:paraId="52E8D8B2"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shd w:val="clear" w:color="auto" w:fill="FFFF00"/>
            <w:noWrap/>
            <w:vAlign w:val="center"/>
          </w:tcPr>
          <w:p w14:paraId="49CE047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shd w:val="clear" w:color="auto" w:fill="FFFF00"/>
            <w:noWrap/>
            <w:vAlign w:val="center"/>
          </w:tcPr>
          <w:p w14:paraId="7F8F622F"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shd w:val="clear" w:color="auto" w:fill="FFFF00"/>
            <w:noWrap/>
            <w:vAlign w:val="center"/>
          </w:tcPr>
          <w:p w14:paraId="3AB6B46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shd w:val="clear" w:color="auto" w:fill="FFFF00"/>
            <w:noWrap/>
            <w:vAlign w:val="center"/>
          </w:tcPr>
          <w:p w14:paraId="0E340C6B"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0,54</w:t>
            </w:r>
          </w:p>
        </w:tc>
        <w:tc>
          <w:tcPr>
            <w:tcW w:w="620" w:type="dxa"/>
            <w:shd w:val="clear" w:color="auto" w:fill="FFFF00"/>
            <w:noWrap/>
            <w:vAlign w:val="center"/>
          </w:tcPr>
          <w:p w14:paraId="7DCD2A67"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shd w:val="clear" w:color="auto" w:fill="FFFF00"/>
            <w:noWrap/>
            <w:vAlign w:val="center"/>
          </w:tcPr>
          <w:p w14:paraId="42E0A0D6"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0,50</w:t>
            </w:r>
          </w:p>
        </w:tc>
        <w:tc>
          <w:tcPr>
            <w:tcW w:w="620" w:type="dxa"/>
            <w:shd w:val="clear" w:color="auto" w:fill="FFC000"/>
            <w:noWrap/>
            <w:vAlign w:val="center"/>
          </w:tcPr>
          <w:p w14:paraId="3E870F7A" w14:textId="77777777" w:rsidR="00464247" w:rsidRPr="00E15009" w:rsidRDefault="00464247" w:rsidP="00464247">
            <w:pPr>
              <w:spacing w:after="0" w:line="240" w:lineRule="auto"/>
              <w:jc w:val="center"/>
              <w:rPr>
                <w:rFonts w:ascii="Calibri" w:eastAsia="Times New Roman" w:hAnsi="Calibri" w:cs="Calibri"/>
                <w:color w:val="000000"/>
                <w:sz w:val="20"/>
                <w:szCs w:val="20"/>
                <w:lang w:eastAsia="nb-NO"/>
              </w:rPr>
            </w:pPr>
            <w:r w:rsidRPr="00E15009">
              <w:rPr>
                <w:rFonts w:ascii="Calibri" w:eastAsia="Times New Roman" w:hAnsi="Calibri" w:cs="Calibri"/>
                <w:color w:val="000000"/>
                <w:sz w:val="20"/>
                <w:szCs w:val="20"/>
                <w:lang w:eastAsia="nb-NO"/>
              </w:rPr>
              <w:t>0,30</w:t>
            </w:r>
          </w:p>
        </w:tc>
      </w:tr>
    </w:tbl>
    <w:p w14:paraId="14E2282E" w14:textId="77777777" w:rsidR="00464247" w:rsidRPr="00E15009" w:rsidRDefault="00464247" w:rsidP="00464247">
      <w:pPr>
        <w:spacing w:after="0" w:line="240" w:lineRule="auto"/>
        <w:rPr>
          <w:rFonts w:ascii="Calibri" w:eastAsia="Times New Roman" w:hAnsi="Calibri" w:cs="Times New Roman"/>
          <w:szCs w:val="20"/>
          <w:lang w:eastAsia="nb-NO"/>
        </w:rPr>
      </w:pPr>
    </w:p>
    <w:p w14:paraId="10097589" w14:textId="65F639BC"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Det er nEQR-verdien for klorofyll a som er førende. Men hvis den laveste nEQR verdien for støtteparameterne på sommeren, vinteren og for oksygen, er lavere enn nEQR verdien for klorofyll a, skal den samlede tilstandsklassen trekkes ned et klassenivå. Det vil si at nEQR-veriden, når man tar utgangspunkt i verdien for klorofyll a, skal trekkes 0,2 poeng. </w:t>
      </w:r>
      <w:r w:rsidR="002D7CE2" w:rsidRPr="00E15009">
        <w:rPr>
          <w:rFonts w:ascii="Calibri" w:eastAsia="Times New Roman" w:hAnsi="Calibri" w:cs="Times New Roman"/>
          <w:szCs w:val="20"/>
          <w:lang w:eastAsia="nb-NO"/>
        </w:rPr>
        <w:t>T</w:t>
      </w:r>
      <w:r w:rsidRPr="00E15009">
        <w:rPr>
          <w:rFonts w:ascii="Calibri" w:eastAsia="Times New Roman" w:hAnsi="Calibri" w:cs="Times New Roman"/>
          <w:szCs w:val="20"/>
          <w:lang w:eastAsia="nb-NO"/>
        </w:rPr>
        <w:t>ilstandsklassen</w:t>
      </w:r>
      <w:r w:rsidR="002D7CE2" w:rsidRPr="00E15009">
        <w:rPr>
          <w:rFonts w:ascii="Calibri" w:eastAsia="Times New Roman" w:hAnsi="Calibri" w:cs="Times New Roman"/>
          <w:szCs w:val="20"/>
          <w:lang w:eastAsia="nb-NO"/>
        </w:rPr>
        <w:t xml:space="preserve"> kan ikke</w:t>
      </w:r>
      <w:r w:rsidRPr="00E15009">
        <w:rPr>
          <w:rFonts w:ascii="Calibri" w:eastAsia="Times New Roman" w:hAnsi="Calibri" w:cs="Times New Roman"/>
          <w:szCs w:val="20"/>
          <w:lang w:eastAsia="nb-NO"/>
        </w:rPr>
        <w:t xml:space="preserve"> trekkes lenger</w:t>
      </w:r>
      <w:r w:rsidR="002D7CE2"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ned en</w:t>
      </w:r>
      <w:r w:rsidR="002D7CE2" w:rsidRPr="00E15009">
        <w:rPr>
          <w:rFonts w:ascii="Calibri" w:eastAsia="Times New Roman" w:hAnsi="Calibri" w:cs="Times New Roman"/>
          <w:szCs w:val="20"/>
          <w:lang w:eastAsia="nb-NO"/>
        </w:rPr>
        <w:t>n en klasse</w:t>
      </w:r>
      <w:r w:rsidRPr="00E15009">
        <w:rPr>
          <w:rFonts w:ascii="Calibri" w:eastAsia="Times New Roman" w:hAnsi="Calibri" w:cs="Times New Roman"/>
          <w:szCs w:val="20"/>
          <w:lang w:eastAsia="nb-NO"/>
        </w:rPr>
        <w:t xml:space="preserve"> til «moderat».</w:t>
      </w:r>
      <w:r w:rsidR="002D7CE2"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 xml:space="preserve"> </w:t>
      </w:r>
    </w:p>
    <w:p w14:paraId="55EEB114" w14:textId="77777777" w:rsidR="00464247" w:rsidRPr="00E15009" w:rsidRDefault="00464247" w:rsidP="00464247">
      <w:pPr>
        <w:spacing w:after="0" w:line="240" w:lineRule="auto"/>
        <w:rPr>
          <w:rFonts w:ascii="Calibri" w:eastAsia="Times New Roman" w:hAnsi="Calibri" w:cs="Times New Roman"/>
          <w:szCs w:val="20"/>
          <w:lang w:eastAsia="nb-NO"/>
        </w:rPr>
      </w:pPr>
    </w:p>
    <w:p w14:paraId="410C41D4" w14:textId="77777777" w:rsidR="00464247" w:rsidRPr="00E15009" w:rsidRDefault="00464247" w:rsidP="00464247">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Når denne fremgangsmåten følges, havner alle målestasjonene innenfor Drøbak i tilstandsklasse «moderat», i Bunnebotten i tilstandsklasse «dårlig». Det gjentas at denne vurderingen kun er basert på tall fra 2019, og dermed ikke er en fullstendig klassifisering etter veilederen som krever datagrunnlag for minst tre år.</w:t>
      </w:r>
    </w:p>
    <w:p w14:paraId="0E463BA2" w14:textId="77777777" w:rsidR="00464247" w:rsidRPr="00E15009" w:rsidRDefault="00464247" w:rsidP="00464247">
      <w:pPr>
        <w:spacing w:after="0" w:line="240" w:lineRule="auto"/>
        <w:jc w:val="both"/>
        <w:rPr>
          <w:rFonts w:ascii="Calibri" w:eastAsia="Times New Roman" w:hAnsi="Calibri" w:cs="Times New Roman"/>
          <w:szCs w:val="20"/>
          <w:lang w:eastAsia="nb-NO"/>
        </w:rPr>
      </w:pPr>
    </w:p>
    <w:p w14:paraId="0BEB8E46" w14:textId="6174B7B2" w:rsidR="00880246" w:rsidRPr="00E15009" w:rsidRDefault="00464247" w:rsidP="008273B0">
      <w:pPr>
        <w:spacing w:after="0" w:line="240" w:lineRule="auto"/>
        <w:jc w:val="both"/>
        <w:rPr>
          <w:rFonts w:ascii="Calibri" w:eastAsia="Times New Roman" w:hAnsi="Calibri" w:cs="Times New Roman"/>
          <w:szCs w:val="20"/>
          <w:lang w:eastAsia="nb-NO"/>
        </w:rPr>
      </w:pPr>
      <w:r w:rsidRPr="00E15009">
        <w:rPr>
          <w:rFonts w:ascii="Calibri" w:eastAsia="Times New Roman" w:hAnsi="Calibri" w:cs="Times New Roman"/>
          <w:szCs w:val="20"/>
          <w:lang w:eastAsia="nb-NO"/>
        </w:rPr>
        <w:t>For Bunnebotten, Bærumsbassenget og de to stasjonene sør i fjorden (Fl1 og Gk1) er det kvalitetselementet for planteplankton som gir tilstandsklassen. For de andre stasjonene er det støtteparameterne, både næringssalter om vinteren og oksygenforholdene på bunn som trekker ned. På stasjon Aq3 i Bjørvika er oksygenforholdene på bunn gode, men her er det kun er 6-7 m dypt.</w:t>
      </w:r>
      <w:r w:rsidR="008273B0">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Stasjon Im2 som ligger utenfor Drøbakterskelen havner i tilstandsklasse «god» og tilfredsstiller dermed målet i Vannforskriften.</w:t>
      </w:r>
    </w:p>
    <w:p w14:paraId="66BDC362" w14:textId="77777777" w:rsidR="00F6358B" w:rsidRPr="00E15009" w:rsidRDefault="00F6358B" w:rsidP="00DC4F90">
      <w:pPr>
        <w:spacing w:after="0" w:line="240" w:lineRule="auto"/>
        <w:rPr>
          <w:rFonts w:ascii="Calibri" w:eastAsia="Times New Roman" w:hAnsi="Calibri" w:cs="Times New Roman"/>
          <w:szCs w:val="20"/>
          <w:lang w:eastAsia="nb-NO"/>
        </w:rPr>
      </w:pPr>
    </w:p>
    <w:p w14:paraId="0186C464" w14:textId="3A9BB286" w:rsidR="008B18AD" w:rsidRPr="00E15009" w:rsidRDefault="008B18AD" w:rsidP="008B18AD">
      <w:pPr>
        <w:pStyle w:val="TOCHeading"/>
        <w:rPr>
          <w:rFonts w:eastAsia="Times New Roman"/>
        </w:rPr>
      </w:pPr>
      <w:r w:rsidRPr="00E15009">
        <w:rPr>
          <w:rFonts w:eastAsia="Times New Roman"/>
        </w:rPr>
        <w:t>Diskusjon</w:t>
      </w:r>
      <w:r w:rsidR="00677157">
        <w:rPr>
          <w:rFonts w:eastAsia="Times New Roman"/>
        </w:rPr>
        <w:t xml:space="preserve"> </w:t>
      </w:r>
      <w:ins w:id="39" w:author="André Staalstrøm" w:date="2020-06-23T22:29:00Z">
        <w:r w:rsidR="00677157">
          <w:rPr>
            <w:rFonts w:eastAsia="Times New Roman"/>
          </w:rPr>
          <w:t xml:space="preserve">rundt </w:t>
        </w:r>
      </w:ins>
      <w:r w:rsidRPr="00E15009">
        <w:rPr>
          <w:rFonts w:eastAsia="Times New Roman"/>
        </w:rPr>
        <w:t>klassifiseringssystem</w:t>
      </w:r>
      <w:ins w:id="40" w:author="André Staalstrøm" w:date="2020-06-23T22:30:00Z">
        <w:r w:rsidR="00677157">
          <w:rPr>
            <w:rFonts w:eastAsia="Times New Roman"/>
          </w:rPr>
          <w:t>et</w:t>
        </w:r>
      </w:ins>
      <w:r w:rsidRPr="00E15009">
        <w:rPr>
          <w:rFonts w:eastAsia="Times New Roman"/>
        </w:rPr>
        <w:t xml:space="preserve"> og tiltak</w:t>
      </w:r>
    </w:p>
    <w:p w14:paraId="532335BF" w14:textId="08D1D414" w:rsidR="008B18AD" w:rsidRPr="00E15009" w:rsidRDefault="008B18AD" w:rsidP="00DC4F90">
      <w:pPr>
        <w:spacing w:after="0" w:line="240" w:lineRule="auto"/>
        <w:rPr>
          <w:rFonts w:ascii="Calibri" w:eastAsia="Times New Roman" w:hAnsi="Calibri" w:cs="Times New Roman"/>
          <w:b/>
          <w:bCs/>
          <w:szCs w:val="20"/>
          <w:lang w:eastAsia="nb-NO"/>
        </w:rPr>
      </w:pPr>
    </w:p>
    <w:p w14:paraId="7F5FDFFE" w14:textId="1D600911" w:rsidR="008B18AD" w:rsidRPr="00E15009" w:rsidRDefault="008B18AD" w:rsidP="00DC4F90">
      <w:pPr>
        <w:spacing w:after="0" w:line="240" w:lineRule="auto"/>
        <w:rPr>
          <w:b/>
          <w:bCs/>
        </w:rPr>
      </w:pPr>
      <w:r w:rsidRPr="00E15009">
        <w:rPr>
          <w:b/>
          <w:bCs/>
        </w:rPr>
        <w:t>Klassifisering av vannmassene</w:t>
      </w:r>
    </w:p>
    <w:p w14:paraId="17E0ADC9"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I vannforskriften settes det krav til at det skal igangsettes tiltak hvis vannkvaliteten ikke er god. Alle</w:t>
      </w:r>
    </w:p>
    <w:p w14:paraId="2177B397"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stasjonene innenfor Drøbak har moderat vannkvalitet, og det skal dermed settes inn tiltak. I Indre</w:t>
      </w:r>
    </w:p>
    <w:p w14:paraId="6596087A" w14:textId="61F0C292"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Oslofjorden var vannkvaliteten for 40 år siden betydelig dårligere enn det den er i dag. Siden den gang har det vært satt i gang og</w:t>
      </w:r>
      <w:r w:rsidR="00C05504"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gjennomført omfattende tiltak, med en markant bedring av vannkvaliteten som resultat. Parametere</w:t>
      </w:r>
      <w:r w:rsidR="00C05504"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i overflatelaget, som siktdyp, konsentrasjon av næringssalter og klorofyll a har blitt betydelig bedre.</w:t>
      </w:r>
      <w:r w:rsidR="00C05504" w:rsidRPr="00E15009">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 xml:space="preserve">Fortsatt er det mulighet for forbedring, og i </w:t>
      </w:r>
      <w:del w:id="41" w:author="André Staalstrøm" w:date="2020-06-23T23:09:00Z">
        <w:r w:rsidRPr="00E15009" w:rsidDel="0071383C">
          <w:rPr>
            <w:rFonts w:ascii="Calibri" w:eastAsia="Times New Roman" w:hAnsi="Calibri" w:cs="Times New Roman"/>
            <w:szCs w:val="20"/>
            <w:lang w:eastAsia="nb-NO"/>
          </w:rPr>
          <w:delText xml:space="preserve">et </w:delText>
        </w:r>
      </w:del>
      <w:r w:rsidRPr="00E15009">
        <w:rPr>
          <w:rFonts w:ascii="Calibri" w:eastAsia="Times New Roman" w:hAnsi="Calibri" w:cs="Times New Roman"/>
          <w:szCs w:val="20"/>
          <w:lang w:eastAsia="nb-NO"/>
        </w:rPr>
        <w:t>modelleringsarbeid</w:t>
      </w:r>
      <w:ins w:id="42" w:author="André Staalstrøm" w:date="2020-06-23T23:09:00Z">
        <w:r w:rsidR="0071383C">
          <w:rPr>
            <w:rFonts w:ascii="Calibri" w:eastAsia="Times New Roman" w:hAnsi="Calibri" w:cs="Times New Roman"/>
            <w:szCs w:val="20"/>
            <w:lang w:eastAsia="nb-NO"/>
          </w:rPr>
          <w:t>et som beskrives i neste del kapittel,</w:t>
        </w:r>
      </w:ins>
      <w:r w:rsidRPr="00E15009">
        <w:rPr>
          <w:rFonts w:ascii="Calibri" w:eastAsia="Times New Roman" w:hAnsi="Calibri" w:cs="Times New Roman"/>
          <w:szCs w:val="20"/>
          <w:lang w:eastAsia="nb-NO"/>
        </w:rPr>
        <w:t xml:space="preserve"> </w:t>
      </w:r>
      <w:del w:id="43" w:author="André Staalstrøm" w:date="2020-06-23T23:09:00Z">
        <w:r w:rsidRPr="00E15009" w:rsidDel="0071383C">
          <w:rPr>
            <w:rFonts w:ascii="Calibri" w:eastAsia="Times New Roman" w:hAnsi="Calibri" w:cs="Times New Roman"/>
            <w:szCs w:val="20"/>
            <w:lang w:eastAsia="nb-NO"/>
          </w:rPr>
          <w:delText>som nylig har blitt gjennomført,</w:delText>
        </w:r>
        <w:r w:rsidR="00C05504" w:rsidRPr="00E15009" w:rsidDel="0071383C">
          <w:rPr>
            <w:rFonts w:ascii="Calibri" w:eastAsia="Times New Roman" w:hAnsi="Calibri" w:cs="Times New Roman"/>
            <w:szCs w:val="20"/>
            <w:lang w:eastAsia="nb-NO"/>
          </w:rPr>
          <w:delText xml:space="preserve"> </w:delText>
        </w:r>
      </w:del>
      <w:r w:rsidRPr="00E15009">
        <w:rPr>
          <w:rFonts w:ascii="Calibri" w:eastAsia="Times New Roman" w:hAnsi="Calibri" w:cs="Times New Roman"/>
          <w:szCs w:val="20"/>
          <w:lang w:eastAsia="nb-NO"/>
        </w:rPr>
        <w:t>pekes det på at tilførsler som fortsatt går til overflatelaget bør ytterligere reduseres.</w:t>
      </w:r>
    </w:p>
    <w:p w14:paraId="38414AE5" w14:textId="77777777" w:rsidR="00F14A1C" w:rsidRPr="00E15009" w:rsidRDefault="00F14A1C" w:rsidP="00F14A1C">
      <w:pPr>
        <w:spacing w:after="0" w:line="240" w:lineRule="auto"/>
        <w:rPr>
          <w:rFonts w:ascii="Calibri" w:eastAsia="Times New Roman" w:hAnsi="Calibri" w:cs="Times New Roman"/>
          <w:szCs w:val="20"/>
          <w:lang w:eastAsia="nb-NO"/>
        </w:rPr>
      </w:pPr>
    </w:p>
    <w:p w14:paraId="47D02343"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Men i tillegg til forbedringer i overflatelaget, har oksygenforholdene i bunnvannet blitt betydelig</w:t>
      </w:r>
    </w:p>
    <w:p w14:paraId="16E58D3F"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lastRenderedPageBreak/>
        <w:t>bedre. Dette gjelder blant annet Bekkelagsbassenget som til tross for at den i perioden 2017-2019</w:t>
      </w:r>
    </w:p>
    <w:p w14:paraId="7F685D6F"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hadde «svært dårlig» oksygenforhold. Rundt tusenårsskiftet la Bekkelaget renseanlegg sitt utslipp ned</w:t>
      </w:r>
    </w:p>
    <w:p w14:paraId="61D56A53"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på 50 m dyp, som resulterte i økt blanding i bassenget og kortere oppholdstid til bunnvannet. Før dette</w:t>
      </w:r>
    </w:p>
    <w:p w14:paraId="535CEDDC"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var det sesongmessig anoksiske forhold med forekomst av hydrogensulfid. Tiltaket med kunstig</w:t>
      </w:r>
    </w:p>
    <w:p w14:paraId="2F1DE67E"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omrøring i dette bassenget førte altså til at oksygenforholdene forbedret seg slik at de kom inn i klassen</w:t>
      </w:r>
    </w:p>
    <w:p w14:paraId="292033E3" w14:textId="558376FD"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«svært dårlig», og må nødvendigvis ha vært verre enn dette tidligere.</w:t>
      </w:r>
    </w:p>
    <w:p w14:paraId="2F78A233" w14:textId="77777777" w:rsidR="00F14A1C" w:rsidRPr="00E15009" w:rsidRDefault="00F14A1C" w:rsidP="00F14A1C">
      <w:pPr>
        <w:spacing w:after="0" w:line="240" w:lineRule="auto"/>
        <w:rPr>
          <w:rFonts w:ascii="Calibri" w:eastAsia="Times New Roman" w:hAnsi="Calibri" w:cs="Times New Roman"/>
          <w:szCs w:val="20"/>
          <w:lang w:eastAsia="nb-NO"/>
        </w:rPr>
      </w:pPr>
    </w:p>
    <w:p w14:paraId="53734336"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En kan spørre, gir dagens grenseverdier for oksygen i Veileder 02:2018 motivasjon for å gjøre</w:t>
      </w:r>
    </w:p>
    <w:p w14:paraId="07E64DDB"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ytterligere tiltak i Indre Oslofjord? De kjemiske forholdene endrer seg radikalt når alt oksygen</w:t>
      </w:r>
    </w:p>
    <w:p w14:paraId="294578DE"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forsvinner. I anoksiske vannmasser er det svært lite som lever, og det er derfor heller ingen organismer</w:t>
      </w:r>
    </w:p>
    <w:p w14:paraId="693A99DD"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som bruker opp næringssaltene. Næringssalter som synker ned sammen med organiske partikler hoper</w:t>
      </w:r>
    </w:p>
    <w:p w14:paraId="082D9C7D"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seg derfor opp med tiden. Nitrat og nitritt reduseres (denitrifiseres) og det dannes nitrogengass (N</w:t>
      </w:r>
      <w:r w:rsidRPr="0071383C">
        <w:rPr>
          <w:rFonts w:ascii="Calibri" w:eastAsia="Times New Roman" w:hAnsi="Calibri" w:cs="Times New Roman"/>
          <w:szCs w:val="20"/>
          <w:vertAlign w:val="subscript"/>
          <w:lang w:eastAsia="nb-NO"/>
          <w:rPrChange w:id="44" w:author="André Staalstrøm" w:date="2020-06-23T23:10:00Z">
            <w:rPr>
              <w:rFonts w:ascii="Calibri" w:eastAsia="Times New Roman" w:hAnsi="Calibri" w:cs="Times New Roman"/>
              <w:szCs w:val="20"/>
              <w:lang w:eastAsia="nb-NO"/>
            </w:rPr>
          </w:rPrChange>
        </w:rPr>
        <w:t>2</w:t>
      </w:r>
      <w:r w:rsidRPr="00E15009">
        <w:rPr>
          <w:rFonts w:ascii="Calibri" w:eastAsia="Times New Roman" w:hAnsi="Calibri" w:cs="Times New Roman"/>
          <w:szCs w:val="20"/>
          <w:lang w:eastAsia="nb-NO"/>
        </w:rPr>
        <w:t>),</w:t>
      </w:r>
    </w:p>
    <w:p w14:paraId="58D91BC9"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mens det vil være igjen store mengder nitrogen i ammonium som stammer fra nedsynkende organisk</w:t>
      </w:r>
    </w:p>
    <w:p w14:paraId="1C0BC696"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stoff. Fosfat (PO</w:t>
      </w:r>
      <w:r w:rsidRPr="0071383C">
        <w:rPr>
          <w:rFonts w:ascii="Calibri" w:eastAsia="Times New Roman" w:hAnsi="Calibri" w:cs="Times New Roman"/>
          <w:szCs w:val="20"/>
          <w:vertAlign w:val="subscript"/>
          <w:lang w:eastAsia="nb-NO"/>
          <w:rPrChange w:id="45" w:author="André Staalstrøm" w:date="2020-06-23T23:10:00Z">
            <w:rPr>
              <w:rFonts w:ascii="Calibri" w:eastAsia="Times New Roman" w:hAnsi="Calibri" w:cs="Times New Roman"/>
              <w:szCs w:val="20"/>
              <w:lang w:eastAsia="nb-NO"/>
            </w:rPr>
          </w:rPrChange>
        </w:rPr>
        <w:t>4</w:t>
      </w:r>
      <w:r w:rsidRPr="00E15009">
        <w:rPr>
          <w:rFonts w:ascii="Calibri" w:eastAsia="Times New Roman" w:hAnsi="Calibri" w:cs="Times New Roman"/>
          <w:szCs w:val="20"/>
          <w:lang w:eastAsia="nb-NO"/>
        </w:rPr>
        <w:t>) og silikat (SiO</w:t>
      </w:r>
      <w:r w:rsidRPr="0071383C">
        <w:rPr>
          <w:rFonts w:ascii="Calibri" w:eastAsia="Times New Roman" w:hAnsi="Calibri" w:cs="Times New Roman"/>
          <w:szCs w:val="20"/>
          <w:vertAlign w:val="subscript"/>
          <w:lang w:eastAsia="nb-NO"/>
          <w:rPrChange w:id="46" w:author="André Staalstrøm" w:date="2020-06-23T23:10:00Z">
            <w:rPr>
              <w:rFonts w:ascii="Calibri" w:eastAsia="Times New Roman" w:hAnsi="Calibri" w:cs="Times New Roman"/>
              <w:szCs w:val="20"/>
              <w:lang w:eastAsia="nb-NO"/>
            </w:rPr>
          </w:rPrChange>
        </w:rPr>
        <w:t>2</w:t>
      </w:r>
      <w:r w:rsidRPr="00E15009">
        <w:rPr>
          <w:rFonts w:ascii="Calibri" w:eastAsia="Times New Roman" w:hAnsi="Calibri" w:cs="Times New Roman"/>
          <w:szCs w:val="20"/>
          <w:lang w:eastAsia="nb-NO"/>
        </w:rPr>
        <w:t>) vil ikke reduseres, siden oksygenatomene i disse forbindelsen er</w:t>
      </w:r>
    </w:p>
    <w:p w14:paraId="0ACE36CC"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sterkt bundet til disse molekylene. I anoksiske forhold vil også fosfor som er bundet i sedimentene</w:t>
      </w:r>
    </w:p>
    <w:p w14:paraId="2418DC78"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brytes opp, som vil gi en ekstra tilførsel til bunnvannet. Derfor burde en av grenseverdiene være skillet</w:t>
      </w:r>
    </w:p>
    <w:p w14:paraId="68CEAF73" w14:textId="41F353A5"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mellom oksygenholdig og helt oksygenfrie forhold.</w:t>
      </w:r>
    </w:p>
    <w:p w14:paraId="2EDCC7F8" w14:textId="77777777" w:rsidR="00F14A1C" w:rsidRPr="00E15009" w:rsidRDefault="00F14A1C" w:rsidP="00F14A1C">
      <w:pPr>
        <w:spacing w:after="0" w:line="240" w:lineRule="auto"/>
        <w:rPr>
          <w:rFonts w:ascii="Calibri" w:eastAsia="Times New Roman" w:hAnsi="Calibri" w:cs="Times New Roman"/>
          <w:szCs w:val="20"/>
          <w:lang w:eastAsia="nb-NO"/>
        </w:rPr>
      </w:pPr>
    </w:p>
    <w:p w14:paraId="5C2DB008"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Ofte er oksygenkonsentrasjon på 1 ml O</w:t>
      </w:r>
      <w:r w:rsidRPr="0071383C">
        <w:rPr>
          <w:rFonts w:ascii="Calibri" w:eastAsia="Times New Roman" w:hAnsi="Calibri" w:cs="Times New Roman"/>
          <w:szCs w:val="20"/>
          <w:vertAlign w:val="subscript"/>
          <w:lang w:eastAsia="nb-NO"/>
          <w:rPrChange w:id="47" w:author="André Staalstrøm" w:date="2020-06-23T23:10:00Z">
            <w:rPr>
              <w:rFonts w:ascii="Calibri" w:eastAsia="Times New Roman" w:hAnsi="Calibri" w:cs="Times New Roman"/>
              <w:szCs w:val="20"/>
              <w:lang w:eastAsia="nb-NO"/>
            </w:rPr>
          </w:rPrChange>
        </w:rPr>
        <w:t>2</w:t>
      </w:r>
      <w:r w:rsidRPr="00E15009">
        <w:rPr>
          <w:rFonts w:ascii="Calibri" w:eastAsia="Times New Roman" w:hAnsi="Calibri" w:cs="Times New Roman"/>
          <w:szCs w:val="20"/>
          <w:lang w:eastAsia="nb-NO"/>
        </w:rPr>
        <w:t>/L satt som grenseverdien for det som kalles hypoksiske, dvs.</w:t>
      </w:r>
    </w:p>
    <w:p w14:paraId="5FC71A44"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oksygenfattige vannmasser. Baalsrud et al (1986) foreslo et idealmål for fjorden hvor det skulle være</w:t>
      </w:r>
    </w:p>
    <w:p w14:paraId="74478A1A" w14:textId="77777777" w:rsidR="00F14A1C" w:rsidRPr="00576B44"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levelige forhold for fisk og andre organismer, og at </w:t>
      </w:r>
      <w:r w:rsidRPr="00576B44">
        <w:rPr>
          <w:rFonts w:ascii="Calibri" w:eastAsia="Times New Roman" w:hAnsi="Calibri" w:cs="Times New Roman"/>
          <w:szCs w:val="20"/>
          <w:lang w:eastAsia="nb-NO"/>
        </w:rPr>
        <w:t>oksygenkonsentrasjonen da helst burde være over</w:t>
      </w:r>
    </w:p>
    <w:p w14:paraId="7789FAC2" w14:textId="77777777" w:rsidR="00F14A1C" w:rsidRPr="00576B44" w:rsidRDefault="00F14A1C" w:rsidP="00F14A1C">
      <w:pPr>
        <w:spacing w:after="0" w:line="240" w:lineRule="auto"/>
        <w:rPr>
          <w:rFonts w:ascii="Calibri" w:eastAsia="Times New Roman" w:hAnsi="Calibri" w:cs="Times New Roman"/>
          <w:szCs w:val="20"/>
          <w:lang w:eastAsia="nb-NO"/>
        </w:rPr>
      </w:pPr>
      <w:r w:rsidRPr="00576B44">
        <w:rPr>
          <w:rFonts w:ascii="Calibri" w:eastAsia="Times New Roman" w:hAnsi="Calibri" w:cs="Times New Roman"/>
          <w:szCs w:val="20"/>
          <w:lang w:eastAsia="nb-NO"/>
        </w:rPr>
        <w:t>2,5 ml O</w:t>
      </w:r>
      <w:r w:rsidRPr="0071383C">
        <w:rPr>
          <w:rFonts w:ascii="Calibri" w:eastAsia="Times New Roman" w:hAnsi="Calibri" w:cs="Times New Roman"/>
          <w:szCs w:val="20"/>
          <w:vertAlign w:val="subscript"/>
          <w:lang w:eastAsia="nb-NO"/>
          <w:rPrChange w:id="48" w:author="André Staalstrøm" w:date="2020-06-23T23:10:00Z">
            <w:rPr>
              <w:rFonts w:ascii="Calibri" w:eastAsia="Times New Roman" w:hAnsi="Calibri" w:cs="Times New Roman"/>
              <w:szCs w:val="20"/>
              <w:lang w:eastAsia="nb-NO"/>
            </w:rPr>
          </w:rPrChange>
        </w:rPr>
        <w:t>2</w:t>
      </w:r>
      <w:r w:rsidRPr="00576B44">
        <w:rPr>
          <w:rFonts w:ascii="Calibri" w:eastAsia="Times New Roman" w:hAnsi="Calibri" w:cs="Times New Roman"/>
          <w:szCs w:val="20"/>
          <w:lang w:eastAsia="nb-NO"/>
        </w:rPr>
        <w:t>/L. Basert på disse betraktningene foreslås det her nye grenseverdier for vanntypen «naturlig</w:t>
      </w:r>
    </w:p>
    <w:p w14:paraId="0365D34D" w14:textId="3BD06AD5" w:rsidR="00F14A1C" w:rsidRPr="00E15009" w:rsidRDefault="00F14A1C" w:rsidP="00F14A1C">
      <w:pPr>
        <w:spacing w:after="0" w:line="240" w:lineRule="auto"/>
        <w:rPr>
          <w:rFonts w:ascii="Calibri" w:eastAsia="Times New Roman" w:hAnsi="Calibri" w:cs="Times New Roman"/>
          <w:szCs w:val="20"/>
          <w:lang w:eastAsia="nb-NO"/>
        </w:rPr>
      </w:pPr>
      <w:r w:rsidRPr="00576B44">
        <w:rPr>
          <w:rFonts w:ascii="Calibri" w:eastAsia="Times New Roman" w:hAnsi="Calibri" w:cs="Times New Roman"/>
          <w:szCs w:val="20"/>
          <w:lang w:eastAsia="nb-NO"/>
        </w:rPr>
        <w:t xml:space="preserve">oksygenfattig», som i større grad belyser effekten av mulige tiltak (Tabell </w:t>
      </w:r>
      <w:r w:rsidR="00C27BED" w:rsidRPr="00576B44">
        <w:rPr>
          <w:rFonts w:ascii="Calibri" w:eastAsia="Times New Roman" w:hAnsi="Calibri" w:cs="Times New Roman"/>
          <w:szCs w:val="20"/>
          <w:lang w:eastAsia="nb-NO"/>
        </w:rPr>
        <w:t>4</w:t>
      </w:r>
      <w:r w:rsidRPr="00576B44">
        <w:rPr>
          <w:rFonts w:ascii="Calibri" w:eastAsia="Times New Roman" w:hAnsi="Calibri" w:cs="Times New Roman"/>
          <w:szCs w:val="20"/>
          <w:lang w:eastAsia="nb-NO"/>
        </w:rPr>
        <w:t>).</w:t>
      </w:r>
    </w:p>
    <w:p w14:paraId="2AA9A8AA" w14:textId="77777777" w:rsidR="00F14A1C" w:rsidRPr="00E15009" w:rsidRDefault="00F14A1C" w:rsidP="00F14A1C">
      <w:pPr>
        <w:spacing w:after="0" w:line="240" w:lineRule="auto"/>
        <w:rPr>
          <w:rFonts w:ascii="Calibri" w:eastAsia="Times New Roman" w:hAnsi="Calibri" w:cs="Times New Roman"/>
          <w:szCs w:val="20"/>
          <w:lang w:eastAsia="nb-NO"/>
        </w:rPr>
      </w:pPr>
    </w:p>
    <w:p w14:paraId="7467D6F5"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Det vil ikke diskuteres her om hvilke vannforekomster som bør havne i typen «naturlig oksygenfattig»,</w:t>
      </w:r>
    </w:p>
    <w:p w14:paraId="4EAE78BA"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men det påpekes at dybden av den oksygenfattige vannmassen bør ha stor betydning. Hvis det</w:t>
      </w:r>
    </w:p>
    <w:p w14:paraId="165A5E00"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oksygenfattige og næringsrike vannet befinner seg nær dybdeområdet hvor det lever planteplankton,</w:t>
      </w:r>
    </w:p>
    <w:p w14:paraId="3B59C80D" w14:textId="22AC6E5A" w:rsidR="008B18AD"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så kan dette gi svært høy algevekst slik som for eksempel er tilfellet i vannforekomsten Hunnebunn.</w:t>
      </w:r>
    </w:p>
    <w:p w14:paraId="4C123DFF" w14:textId="72E14E87" w:rsidR="00F14A1C" w:rsidRPr="00E15009" w:rsidRDefault="00F14A1C" w:rsidP="00F14A1C">
      <w:pPr>
        <w:spacing w:after="0" w:line="240" w:lineRule="auto"/>
        <w:rPr>
          <w:rFonts w:ascii="Calibri" w:eastAsia="Times New Roman" w:hAnsi="Calibri" w:cs="Times New Roman"/>
          <w:szCs w:val="20"/>
          <w:lang w:eastAsia="nb-NO"/>
        </w:rPr>
      </w:pPr>
    </w:p>
    <w:p w14:paraId="3ABC4466" w14:textId="1FEF2934" w:rsidR="00F14A1C" w:rsidRPr="00576B44" w:rsidRDefault="00F14A1C" w:rsidP="00F14A1C">
      <w:pPr>
        <w:spacing w:after="0" w:line="240" w:lineRule="auto"/>
        <w:rPr>
          <w:rFonts w:ascii="Calibri" w:eastAsia="Times New Roman" w:hAnsi="Calibri" w:cs="Times New Roman"/>
          <w:szCs w:val="20"/>
          <w:lang w:eastAsia="nb-NO"/>
        </w:rPr>
      </w:pPr>
      <w:r w:rsidRPr="00576B44">
        <w:rPr>
          <w:rFonts w:ascii="Calibri" w:eastAsia="Times New Roman" w:hAnsi="Calibri" w:cs="Times New Roman"/>
          <w:b/>
          <w:bCs/>
          <w:szCs w:val="20"/>
          <w:lang w:eastAsia="nb-NO"/>
        </w:rPr>
        <w:t xml:space="preserve">Tabell </w:t>
      </w:r>
      <w:r w:rsidR="00C27BED" w:rsidRPr="00576B44">
        <w:rPr>
          <w:rFonts w:ascii="Calibri" w:eastAsia="Times New Roman" w:hAnsi="Calibri" w:cs="Times New Roman"/>
          <w:b/>
          <w:bCs/>
          <w:szCs w:val="20"/>
          <w:lang w:eastAsia="nb-NO"/>
        </w:rPr>
        <w:t>4</w:t>
      </w:r>
      <w:r w:rsidRPr="00576B44">
        <w:rPr>
          <w:rFonts w:ascii="Calibri" w:eastAsia="Times New Roman" w:hAnsi="Calibri" w:cs="Times New Roman"/>
          <w:szCs w:val="20"/>
          <w:lang w:eastAsia="nb-NO"/>
        </w:rPr>
        <w:t>. Forslag til grenseverdier for støtteparameteren oksygen for vanntypen «naturlig</w:t>
      </w:r>
    </w:p>
    <w:p w14:paraId="488E8AA7" w14:textId="7AA0F38A" w:rsidR="00F14A1C" w:rsidRPr="00E15009" w:rsidRDefault="00F14A1C" w:rsidP="00F14A1C">
      <w:pPr>
        <w:spacing w:after="0" w:line="240" w:lineRule="auto"/>
        <w:rPr>
          <w:rFonts w:ascii="Calibri" w:eastAsia="Times New Roman" w:hAnsi="Calibri" w:cs="Times New Roman"/>
          <w:szCs w:val="20"/>
          <w:lang w:eastAsia="nb-NO"/>
        </w:rPr>
      </w:pPr>
      <w:r w:rsidRPr="00576B44">
        <w:rPr>
          <w:rFonts w:ascii="Calibri" w:eastAsia="Times New Roman" w:hAnsi="Calibri" w:cs="Times New Roman"/>
          <w:szCs w:val="20"/>
          <w:lang w:eastAsia="nb-NO"/>
        </w:rPr>
        <w:t>oksygenfattig»</w:t>
      </w:r>
    </w:p>
    <w:p w14:paraId="352F59F1" w14:textId="52B13AC3" w:rsidR="004258BD" w:rsidRPr="00E15009" w:rsidRDefault="004258BD" w:rsidP="004258BD">
      <w:pPr>
        <w:spacing w:after="0" w:line="240" w:lineRule="auto"/>
        <w:jc w:val="center"/>
        <w:rPr>
          <w:rFonts w:ascii="Calibri" w:eastAsia="Times New Roman" w:hAnsi="Calibri" w:cs="Times New Roman"/>
          <w:szCs w:val="20"/>
          <w:lang w:eastAsia="nb-NO"/>
        </w:rPr>
      </w:pPr>
      <w:r w:rsidRPr="00E15009">
        <w:rPr>
          <w:rFonts w:ascii="Calibri" w:eastAsia="Times New Roman" w:hAnsi="Calibri" w:cs="Times New Roman"/>
          <w:noProof/>
          <w:szCs w:val="20"/>
          <w:lang w:eastAsia="nb-NO"/>
        </w:rPr>
        <w:drawing>
          <wp:inline distT="0" distB="0" distL="0" distR="0" wp14:anchorId="742838C2" wp14:editId="65E245CD">
            <wp:extent cx="5168900" cy="1924922"/>
            <wp:effectExtent l="0" t="0" r="0" b="0"/>
            <wp:docPr id="4" name="Bilde 4" descr="Et bilde som inneholder skjermbilde, skjerm, rom, person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ell.png"/>
                    <pic:cNvPicPr/>
                  </pic:nvPicPr>
                  <pic:blipFill>
                    <a:blip r:embed="rId46">
                      <a:extLst>
                        <a:ext uri="{28A0092B-C50C-407E-A947-70E740481C1C}">
                          <a14:useLocalDpi xmlns:a14="http://schemas.microsoft.com/office/drawing/2010/main" val="0"/>
                        </a:ext>
                      </a:extLst>
                    </a:blip>
                    <a:stretch>
                      <a:fillRect/>
                    </a:stretch>
                  </pic:blipFill>
                  <pic:spPr>
                    <a:xfrm>
                      <a:off x="0" y="0"/>
                      <a:ext cx="5176621" cy="1927797"/>
                    </a:xfrm>
                    <a:prstGeom prst="rect">
                      <a:avLst/>
                    </a:prstGeom>
                  </pic:spPr>
                </pic:pic>
              </a:graphicData>
            </a:graphic>
          </wp:inline>
        </w:drawing>
      </w:r>
    </w:p>
    <w:p w14:paraId="5E0FAE65" w14:textId="1AA24B1C" w:rsidR="004258BD" w:rsidRPr="00E15009" w:rsidRDefault="004258BD" w:rsidP="00F14A1C">
      <w:pPr>
        <w:spacing w:after="0" w:line="240" w:lineRule="auto"/>
        <w:rPr>
          <w:rFonts w:ascii="Calibri" w:eastAsia="Times New Roman" w:hAnsi="Calibri" w:cs="Times New Roman"/>
          <w:szCs w:val="20"/>
          <w:lang w:eastAsia="nb-NO"/>
        </w:rPr>
      </w:pPr>
    </w:p>
    <w:p w14:paraId="5F2832A8" w14:textId="77777777" w:rsidR="004258BD" w:rsidRPr="00E15009" w:rsidRDefault="004258BD" w:rsidP="00F14A1C">
      <w:pPr>
        <w:spacing w:after="0" w:line="240" w:lineRule="auto"/>
        <w:rPr>
          <w:rFonts w:ascii="Calibri" w:eastAsia="Times New Roman" w:hAnsi="Calibri" w:cs="Times New Roman"/>
          <w:szCs w:val="20"/>
          <w:lang w:eastAsia="nb-NO"/>
        </w:rPr>
      </w:pPr>
    </w:p>
    <w:p w14:paraId="44AA4029" w14:textId="1DBEA0E6"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Mange av stasjonene innenfor Drøbak vil fortsatt ikke få «gode» oksygenforhold (se Tabell 2) om de</w:t>
      </w:r>
    </w:p>
    <w:p w14:paraId="526C4B05"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foreslåtte grenseverdiene benyttes, og dermed vil den samlede vannkvaliteten fortsatt bli «moderat».</w:t>
      </w:r>
    </w:p>
    <w:p w14:paraId="1F86EEC3" w14:textId="77777777"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Men om mengden klorofyll a blir så liten at den får klassen «Svært god» (mindre enn 3,92 µg/L), vil</w:t>
      </w:r>
    </w:p>
    <w:p w14:paraId="69F53169" w14:textId="1682708E" w:rsidR="00F14A1C" w:rsidRPr="00E15009" w:rsidRDefault="00F14A1C" w:rsidP="00F14A1C">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den samlede tilstandsklassen bli «God», og vannforskriften er dermed tilfredsstilt.</w:t>
      </w:r>
    </w:p>
    <w:p w14:paraId="4478979F" w14:textId="615D7F76" w:rsidR="00F14A1C" w:rsidRPr="00E15009" w:rsidRDefault="00F14A1C" w:rsidP="00F14A1C">
      <w:pPr>
        <w:spacing w:after="0" w:line="240" w:lineRule="auto"/>
        <w:rPr>
          <w:rFonts w:ascii="Calibri" w:eastAsia="Times New Roman" w:hAnsi="Calibri" w:cs="Times New Roman"/>
          <w:szCs w:val="20"/>
          <w:lang w:eastAsia="nb-NO"/>
        </w:rPr>
      </w:pPr>
    </w:p>
    <w:p w14:paraId="5677B75F" w14:textId="35AE274D" w:rsidR="0006436A" w:rsidRDefault="0006436A" w:rsidP="008273B0">
      <w:pPr>
        <w:spacing w:after="0" w:line="240" w:lineRule="auto"/>
        <w:jc w:val="center"/>
        <w:rPr>
          <w:rFonts w:ascii="Calibri" w:eastAsia="Times New Roman" w:hAnsi="Calibri" w:cs="Times New Roman"/>
          <w:b/>
          <w:bCs/>
          <w:szCs w:val="20"/>
          <w:lang w:eastAsia="nb-NO"/>
        </w:rPr>
      </w:pPr>
      <w:commentRangeStart w:id="49"/>
      <w:r>
        <w:rPr>
          <w:rFonts w:ascii="Calibri" w:eastAsia="Times New Roman" w:hAnsi="Calibri" w:cs="Times New Roman"/>
          <w:b/>
          <w:bCs/>
          <w:noProof/>
          <w:szCs w:val="20"/>
          <w:lang w:eastAsia="nb-NO"/>
        </w:rPr>
        <w:lastRenderedPageBreak/>
        <w:drawing>
          <wp:inline distT="0" distB="0" distL="0" distR="0" wp14:anchorId="2E24AF35" wp14:editId="2F399975">
            <wp:extent cx="5499100" cy="2628900"/>
            <wp:effectExtent l="0" t="0" r="6350" b="0"/>
            <wp:docPr id="19495" name="Bilde 19495" descr="Et bilde som inneholder kart, båt, vann, sto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 name="okosystem.png"/>
                    <pic:cNvPicPr/>
                  </pic:nvPicPr>
                  <pic:blipFill>
                    <a:blip r:embed="rId47">
                      <a:extLst>
                        <a:ext uri="{28A0092B-C50C-407E-A947-70E740481C1C}">
                          <a14:useLocalDpi xmlns:a14="http://schemas.microsoft.com/office/drawing/2010/main" val="0"/>
                        </a:ext>
                      </a:extLst>
                    </a:blip>
                    <a:stretch>
                      <a:fillRect/>
                    </a:stretch>
                  </pic:blipFill>
                  <pic:spPr>
                    <a:xfrm>
                      <a:off x="0" y="0"/>
                      <a:ext cx="5499100" cy="2628900"/>
                    </a:xfrm>
                    <a:prstGeom prst="rect">
                      <a:avLst/>
                    </a:prstGeom>
                  </pic:spPr>
                </pic:pic>
              </a:graphicData>
            </a:graphic>
          </wp:inline>
        </w:drawing>
      </w:r>
    </w:p>
    <w:p w14:paraId="39C059E6" w14:textId="6DB325D6" w:rsidR="0006436A" w:rsidRPr="008A7ECE" w:rsidRDefault="0006436A" w:rsidP="00035C60">
      <w:pPr>
        <w:spacing w:after="0" w:line="240" w:lineRule="auto"/>
        <w:jc w:val="center"/>
        <w:rPr>
          <w:rFonts w:ascii="Calibri" w:eastAsia="Times New Roman" w:hAnsi="Calibri" w:cs="Times New Roman"/>
          <w:sz w:val="20"/>
          <w:szCs w:val="20"/>
          <w:lang w:eastAsia="nb-NO"/>
        </w:rPr>
      </w:pPr>
      <w:r w:rsidRPr="008A7ECE">
        <w:rPr>
          <w:rFonts w:ascii="Calibri" w:eastAsia="Times New Roman" w:hAnsi="Calibri" w:cs="Times New Roman"/>
          <w:b/>
          <w:bCs/>
          <w:sz w:val="20"/>
          <w:szCs w:val="20"/>
          <w:lang w:eastAsia="nb-NO"/>
        </w:rPr>
        <w:t xml:space="preserve">Figur 12: </w:t>
      </w:r>
      <w:r w:rsidRPr="008A7ECE">
        <w:rPr>
          <w:rFonts w:ascii="Calibri" w:eastAsia="Times New Roman" w:hAnsi="Calibri" w:cs="Times New Roman"/>
          <w:sz w:val="20"/>
          <w:szCs w:val="20"/>
          <w:lang w:eastAsia="nb-NO"/>
        </w:rPr>
        <w:t>En illustrasjon av det marine økosystemet. De grå pilene viser energistrømmen fra de</w:t>
      </w:r>
    </w:p>
    <w:p w14:paraId="23458EB8" w14:textId="77777777" w:rsidR="0006436A" w:rsidRPr="008A7ECE" w:rsidRDefault="0006436A" w:rsidP="00035C60">
      <w:pPr>
        <w:spacing w:after="0" w:line="240" w:lineRule="auto"/>
        <w:jc w:val="center"/>
        <w:rPr>
          <w:rFonts w:ascii="Calibri" w:eastAsia="Times New Roman" w:hAnsi="Calibri" w:cs="Times New Roman"/>
          <w:sz w:val="20"/>
          <w:szCs w:val="20"/>
          <w:lang w:eastAsia="nb-NO"/>
        </w:rPr>
      </w:pPr>
      <w:r w:rsidRPr="008A7ECE">
        <w:rPr>
          <w:rFonts w:ascii="Calibri" w:eastAsia="Times New Roman" w:hAnsi="Calibri" w:cs="Times New Roman"/>
          <w:sz w:val="20"/>
          <w:szCs w:val="20"/>
          <w:lang w:eastAsia="nb-NO"/>
        </w:rPr>
        <w:t>minste til de største organismene. De vite pilene viser hvordan energistrømmen kan gå fra</w:t>
      </w:r>
    </w:p>
    <w:p w14:paraId="76FF93D9" w14:textId="006C3351" w:rsidR="0006436A" w:rsidRPr="008A7ECE" w:rsidRDefault="0006436A" w:rsidP="00035C60">
      <w:pPr>
        <w:spacing w:after="0" w:line="240" w:lineRule="auto"/>
        <w:jc w:val="center"/>
        <w:rPr>
          <w:rFonts w:ascii="Calibri" w:eastAsia="Times New Roman" w:hAnsi="Calibri" w:cs="Times New Roman"/>
          <w:sz w:val="20"/>
          <w:szCs w:val="20"/>
          <w:lang w:eastAsia="nb-NO"/>
        </w:rPr>
      </w:pPr>
      <w:r w:rsidRPr="008A7ECE">
        <w:rPr>
          <w:rFonts w:ascii="Calibri" w:eastAsia="Times New Roman" w:hAnsi="Calibri" w:cs="Times New Roman"/>
          <w:sz w:val="20"/>
          <w:szCs w:val="20"/>
          <w:lang w:eastAsia="nb-NO"/>
        </w:rPr>
        <w:t>store til små organismer, via eggene som gytes av fisk. Figuren er hentet fra Palmer (2014).</w:t>
      </w:r>
      <w:commentRangeEnd w:id="49"/>
      <w:r w:rsidR="0071383C">
        <w:rPr>
          <w:rStyle w:val="CommentReference"/>
          <w:rFonts w:ascii="Calibri" w:eastAsia="Times New Roman" w:hAnsi="Calibri" w:cs="Times New Roman"/>
          <w:lang w:eastAsia="nb-NO"/>
        </w:rPr>
        <w:commentReference w:id="49"/>
      </w:r>
    </w:p>
    <w:p w14:paraId="076D0842" w14:textId="77777777" w:rsidR="0006436A" w:rsidRDefault="0006436A" w:rsidP="00F14A1C">
      <w:pPr>
        <w:spacing w:after="0" w:line="240" w:lineRule="auto"/>
        <w:rPr>
          <w:rFonts w:ascii="Calibri" w:eastAsia="Times New Roman" w:hAnsi="Calibri" w:cs="Times New Roman"/>
          <w:b/>
          <w:bCs/>
          <w:szCs w:val="20"/>
          <w:lang w:eastAsia="nb-NO"/>
        </w:rPr>
      </w:pPr>
    </w:p>
    <w:p w14:paraId="05C2FF17" w14:textId="77777777" w:rsidR="00035C60" w:rsidRDefault="00035C60" w:rsidP="00F14A1C">
      <w:pPr>
        <w:spacing w:after="0" w:line="240" w:lineRule="auto"/>
        <w:rPr>
          <w:rFonts w:ascii="Calibri" w:eastAsia="Times New Roman" w:hAnsi="Calibri" w:cs="Times New Roman"/>
          <w:b/>
          <w:bCs/>
          <w:szCs w:val="20"/>
          <w:lang w:eastAsia="nb-NO"/>
        </w:rPr>
      </w:pPr>
    </w:p>
    <w:p w14:paraId="5AEFB466" w14:textId="6C3F6E66" w:rsidR="00F14A1C" w:rsidRPr="00E15009" w:rsidDel="00DB2880" w:rsidRDefault="007369C2" w:rsidP="00F14A1C">
      <w:pPr>
        <w:spacing w:after="0" w:line="240" w:lineRule="auto"/>
        <w:rPr>
          <w:moveFrom w:id="51" w:author="André Staalstrøm" w:date="2020-06-23T22:58:00Z"/>
          <w:rFonts w:ascii="Calibri" w:eastAsia="Times New Roman" w:hAnsi="Calibri" w:cs="Times New Roman"/>
          <w:b/>
          <w:bCs/>
          <w:szCs w:val="20"/>
          <w:lang w:eastAsia="nb-NO"/>
        </w:rPr>
      </w:pPr>
      <w:moveFromRangeStart w:id="52" w:author="André Staalstrøm" w:date="2020-06-23T22:58:00Z" w:name="move43845553"/>
      <w:moveFrom w:id="53" w:author="André Staalstrøm" w:date="2020-06-23T22:58:00Z">
        <w:r w:rsidRPr="00E15009" w:rsidDel="00DB2880">
          <w:rPr>
            <w:rFonts w:ascii="Calibri" w:eastAsia="Times New Roman" w:hAnsi="Calibri" w:cs="Times New Roman"/>
            <w:b/>
            <w:bCs/>
            <w:szCs w:val="20"/>
            <w:lang w:eastAsia="nb-NO"/>
          </w:rPr>
          <w:t>Urban vannkvaliteten i et holistisk perspektiv</w:t>
        </w:r>
      </w:moveFrom>
    </w:p>
    <w:p w14:paraId="1B566864" w14:textId="73DAC840" w:rsidR="007369C2" w:rsidRPr="00E15009" w:rsidDel="00DB2880" w:rsidRDefault="007369C2" w:rsidP="00F14A1C">
      <w:pPr>
        <w:spacing w:after="0" w:line="240" w:lineRule="auto"/>
        <w:rPr>
          <w:moveFrom w:id="54" w:author="André Staalstrøm" w:date="2020-06-23T22:58:00Z"/>
          <w:rFonts w:ascii="Calibri" w:eastAsia="Times New Roman" w:hAnsi="Calibri" w:cs="Times New Roman"/>
          <w:szCs w:val="20"/>
          <w:lang w:eastAsia="nb-NO"/>
        </w:rPr>
      </w:pPr>
      <w:moveFrom w:id="55" w:author="André Staalstrøm" w:date="2020-06-23T22:58:00Z">
        <w:r w:rsidRPr="00E15009" w:rsidDel="00DB2880">
          <w:rPr>
            <w:rFonts w:ascii="Calibri" w:eastAsia="Times New Roman" w:hAnsi="Calibri" w:cs="Times New Roman"/>
            <w:szCs w:val="20"/>
            <w:lang w:eastAsia="nb-NO"/>
          </w:rPr>
          <w:t>Girardet (2020) gjorde nylig noen betraktninger om miljøpåvirkninger på grunn av vekst av urbane områder globalt, og er bekymret for hvor lite fokus det er på dette. Han skriver:</w:t>
        </w:r>
      </w:moveFrom>
    </w:p>
    <w:p w14:paraId="6D1B45BE" w14:textId="2B413437" w:rsidR="007369C2" w:rsidRPr="00E15009" w:rsidDel="00DB2880" w:rsidRDefault="007369C2" w:rsidP="00F14A1C">
      <w:pPr>
        <w:spacing w:after="0" w:line="240" w:lineRule="auto"/>
        <w:rPr>
          <w:moveFrom w:id="56" w:author="André Staalstrøm" w:date="2020-06-23T22:58:00Z"/>
          <w:rFonts w:ascii="Calibri" w:eastAsia="Times New Roman" w:hAnsi="Calibri" w:cs="Times New Roman"/>
          <w:szCs w:val="20"/>
          <w:lang w:eastAsia="nb-NO"/>
        </w:rPr>
      </w:pPr>
    </w:p>
    <w:p w14:paraId="1D8A98AB" w14:textId="563381FF" w:rsidR="007369C2" w:rsidRPr="00E15009" w:rsidDel="00DB2880" w:rsidRDefault="007369C2" w:rsidP="00F14A1C">
      <w:pPr>
        <w:spacing w:after="0" w:line="240" w:lineRule="auto"/>
        <w:rPr>
          <w:moveFrom w:id="57" w:author="André Staalstrøm" w:date="2020-06-23T22:58:00Z"/>
          <w:rFonts w:ascii="Calibri" w:eastAsia="Times New Roman" w:hAnsi="Calibri" w:cs="Times New Roman"/>
          <w:szCs w:val="20"/>
          <w:lang w:eastAsia="nb-NO"/>
        </w:rPr>
      </w:pPr>
      <w:moveFrom w:id="58" w:author="André Staalstrøm" w:date="2020-06-23T22:58:00Z">
        <w:r w:rsidRPr="00E15009" w:rsidDel="00DB2880">
          <w:rPr>
            <w:rFonts w:ascii="Calibri" w:eastAsia="Times New Roman" w:hAnsi="Calibri" w:cs="Times New Roman"/>
            <w:szCs w:val="20"/>
            <w:lang w:eastAsia="nb-NO"/>
          </w:rPr>
          <w:t xml:space="preserve"> «Over hele verden har vi en tendens til å bekymre oss lite for hvor ressursene vi bruker kommer fra, og hvor avfallet vårt havner. Vi har en tendens til å ha en viss ide om endeholdeplassen til vårt faste avfall, men vet lite om hvor det flytende avfall som vi skyller bort, havner. Faktum er at vi alle bidrar til hundrevis av døde soner i og utenfor estuarier over hele planeten. I tillegg til nitrogen, kalium og fosfat som maten vår - og derfor kloakken - inneholder, er avrenning fra landbruk, så vel som miljøgifter fra industri, også en del av blandingen. Hvis vi mener alvor med en bærekraftig livsstil i byene, må vi ikke bare rense kloakken vår, men også resirkulere næringsstoffene den inneholder, slik at de kan tilbakeføres til jordbruksarealene som fôrer oss.» </w:t>
        </w:r>
      </w:moveFrom>
    </w:p>
    <w:p w14:paraId="41BCC145" w14:textId="110F0202" w:rsidR="007369C2" w:rsidRPr="00E15009" w:rsidDel="00DB2880" w:rsidRDefault="007369C2" w:rsidP="00F14A1C">
      <w:pPr>
        <w:spacing w:after="0" w:line="240" w:lineRule="auto"/>
        <w:rPr>
          <w:moveFrom w:id="59" w:author="André Staalstrøm" w:date="2020-06-23T22:58:00Z"/>
          <w:rFonts w:ascii="Calibri" w:eastAsia="Times New Roman" w:hAnsi="Calibri" w:cs="Times New Roman"/>
          <w:szCs w:val="20"/>
          <w:lang w:eastAsia="nb-NO"/>
        </w:rPr>
      </w:pPr>
    </w:p>
    <w:p w14:paraId="2BD1310A" w14:textId="503B068A" w:rsidR="007369C2" w:rsidRPr="00E15009" w:rsidDel="00DB2880" w:rsidRDefault="007369C2" w:rsidP="00F14A1C">
      <w:pPr>
        <w:spacing w:after="0" w:line="240" w:lineRule="auto"/>
        <w:rPr>
          <w:moveFrom w:id="60" w:author="André Staalstrøm" w:date="2020-06-23T22:58:00Z"/>
          <w:rFonts w:ascii="Calibri" w:eastAsia="Times New Roman" w:hAnsi="Calibri" w:cs="Times New Roman"/>
          <w:szCs w:val="20"/>
          <w:lang w:eastAsia="nb-NO"/>
        </w:rPr>
      </w:pPr>
      <w:moveFrom w:id="61" w:author="André Staalstrøm" w:date="2020-06-23T22:58:00Z">
        <w:r w:rsidRPr="00E15009" w:rsidDel="00DB2880">
          <w:rPr>
            <w:rFonts w:ascii="Calibri" w:eastAsia="Times New Roman" w:hAnsi="Calibri" w:cs="Times New Roman"/>
            <w:szCs w:val="20"/>
            <w:lang w:eastAsia="nb-NO"/>
          </w:rPr>
          <w:t xml:space="preserve"> De viktigste investeringene som påvirker vannkvaliteten mest i Indre Oslofjord er:</w:t>
        </w:r>
      </w:moveFrom>
    </w:p>
    <w:p w14:paraId="4A1F605A" w14:textId="4BD3037B" w:rsidR="007369C2" w:rsidRPr="00E15009" w:rsidDel="00DB2880" w:rsidRDefault="007369C2" w:rsidP="00F14A1C">
      <w:pPr>
        <w:spacing w:after="0" w:line="240" w:lineRule="auto"/>
        <w:rPr>
          <w:moveFrom w:id="62" w:author="André Staalstrøm" w:date="2020-06-23T22:58:00Z"/>
          <w:rFonts w:ascii="Calibri" w:eastAsia="Times New Roman" w:hAnsi="Calibri" w:cs="Times New Roman"/>
          <w:szCs w:val="20"/>
          <w:lang w:eastAsia="nb-NO"/>
        </w:rPr>
      </w:pPr>
      <w:moveFrom w:id="63" w:author="André Staalstrøm" w:date="2020-06-23T22:58:00Z">
        <w:r w:rsidRPr="00E15009" w:rsidDel="00DB2880">
          <w:rPr>
            <w:rFonts w:ascii="Calibri" w:eastAsia="Times New Roman" w:hAnsi="Calibri" w:cs="Times New Roman"/>
            <w:szCs w:val="20"/>
            <w:lang w:eastAsia="nb-NO"/>
          </w:rPr>
          <w:t>1. utbygging av ledningsnett som gjør det mulig å slippe ut mesteparten av avløpsvannet på dypet,</w:t>
        </w:r>
      </w:moveFrom>
    </w:p>
    <w:p w14:paraId="6C194F14" w14:textId="29A7E2A1" w:rsidR="007369C2" w:rsidRPr="00E15009" w:rsidDel="00DB2880" w:rsidRDefault="007369C2" w:rsidP="00F14A1C">
      <w:pPr>
        <w:spacing w:after="0" w:line="240" w:lineRule="auto"/>
        <w:rPr>
          <w:moveFrom w:id="64" w:author="André Staalstrøm" w:date="2020-06-23T22:58:00Z"/>
          <w:rFonts w:ascii="Calibri" w:eastAsia="Times New Roman" w:hAnsi="Calibri" w:cs="Times New Roman"/>
          <w:szCs w:val="20"/>
          <w:lang w:eastAsia="nb-NO"/>
        </w:rPr>
      </w:pPr>
      <w:moveFrom w:id="65" w:author="André Staalstrøm" w:date="2020-06-23T22:58:00Z">
        <w:r w:rsidRPr="00E15009" w:rsidDel="00DB2880">
          <w:rPr>
            <w:rFonts w:ascii="Calibri" w:eastAsia="Times New Roman" w:hAnsi="Calibri" w:cs="Times New Roman"/>
            <w:szCs w:val="20"/>
            <w:lang w:eastAsia="nb-NO"/>
          </w:rPr>
          <w:t xml:space="preserve">2. anlegg for fosforrensing og </w:t>
        </w:r>
      </w:moveFrom>
    </w:p>
    <w:p w14:paraId="1616E746" w14:textId="35E4D381" w:rsidR="00F14A1C" w:rsidRPr="00E15009" w:rsidDel="00DB2880" w:rsidRDefault="007369C2" w:rsidP="00F14A1C">
      <w:pPr>
        <w:spacing w:after="0" w:line="240" w:lineRule="auto"/>
        <w:rPr>
          <w:moveFrom w:id="66" w:author="André Staalstrøm" w:date="2020-06-23T22:58:00Z"/>
          <w:rFonts w:ascii="Calibri" w:eastAsia="Times New Roman" w:hAnsi="Calibri" w:cs="Times New Roman"/>
          <w:szCs w:val="20"/>
          <w:lang w:eastAsia="nb-NO"/>
        </w:rPr>
      </w:pPr>
      <w:moveFrom w:id="67" w:author="André Staalstrøm" w:date="2020-06-23T22:58:00Z">
        <w:r w:rsidRPr="00E15009" w:rsidDel="00DB2880">
          <w:rPr>
            <w:rFonts w:ascii="Calibri" w:eastAsia="Times New Roman" w:hAnsi="Calibri" w:cs="Times New Roman"/>
            <w:szCs w:val="20"/>
            <w:lang w:eastAsia="nb-NO"/>
          </w:rPr>
          <w:t>3. anlegg for nitrogenrensing.</w:t>
        </w:r>
      </w:moveFrom>
    </w:p>
    <w:p w14:paraId="7F2DEED6" w14:textId="2692C811" w:rsidR="00F14A1C" w:rsidRPr="00E15009" w:rsidDel="00DB2880" w:rsidRDefault="00F14A1C" w:rsidP="00F14A1C">
      <w:pPr>
        <w:spacing w:after="0" w:line="240" w:lineRule="auto"/>
        <w:rPr>
          <w:moveFrom w:id="68" w:author="André Staalstrøm" w:date="2020-06-23T22:58:00Z"/>
          <w:rFonts w:ascii="Calibri" w:eastAsia="Times New Roman" w:hAnsi="Calibri" w:cs="Times New Roman"/>
          <w:szCs w:val="20"/>
          <w:lang w:eastAsia="nb-NO"/>
        </w:rPr>
      </w:pPr>
    </w:p>
    <w:p w14:paraId="3B808C7D" w14:textId="091B0337" w:rsidR="007369C2" w:rsidRPr="00E15009" w:rsidDel="00DB2880" w:rsidRDefault="007369C2" w:rsidP="007369C2">
      <w:pPr>
        <w:spacing w:after="0" w:line="240" w:lineRule="auto"/>
        <w:rPr>
          <w:moveFrom w:id="69" w:author="André Staalstrøm" w:date="2020-06-23T22:58:00Z"/>
          <w:rFonts w:ascii="Calibri" w:eastAsia="Times New Roman" w:hAnsi="Calibri" w:cs="Times New Roman"/>
          <w:szCs w:val="20"/>
          <w:lang w:eastAsia="nb-NO"/>
        </w:rPr>
      </w:pPr>
      <w:moveFrom w:id="70" w:author="André Staalstrøm" w:date="2020-06-23T22:58:00Z">
        <w:r w:rsidRPr="00E15009" w:rsidDel="00DB2880">
          <w:rPr>
            <w:rFonts w:ascii="Calibri" w:eastAsia="Times New Roman" w:hAnsi="Calibri" w:cs="Times New Roman"/>
            <w:szCs w:val="20"/>
            <w:lang w:eastAsia="nb-NO"/>
          </w:rPr>
          <w:t>Til tross for disse investeringene er vannkvaliteten fortsatt ikke god nok til å tilfredsstille</w:t>
        </w:r>
      </w:moveFrom>
    </w:p>
    <w:p w14:paraId="4D9A6BB4" w14:textId="338F8AB7" w:rsidR="007369C2" w:rsidRPr="00E15009" w:rsidDel="00DB2880" w:rsidRDefault="007369C2" w:rsidP="007369C2">
      <w:pPr>
        <w:spacing w:after="0" w:line="240" w:lineRule="auto"/>
        <w:rPr>
          <w:moveFrom w:id="71" w:author="André Staalstrøm" w:date="2020-06-23T22:58:00Z"/>
          <w:rFonts w:ascii="Calibri" w:eastAsia="Times New Roman" w:hAnsi="Calibri" w:cs="Times New Roman"/>
          <w:szCs w:val="20"/>
          <w:lang w:eastAsia="nb-NO"/>
        </w:rPr>
      </w:pPr>
      <w:moveFrom w:id="72" w:author="André Staalstrøm" w:date="2020-06-23T22:58:00Z">
        <w:r w:rsidRPr="00E15009" w:rsidDel="00DB2880">
          <w:rPr>
            <w:rFonts w:ascii="Calibri" w:eastAsia="Times New Roman" w:hAnsi="Calibri" w:cs="Times New Roman"/>
            <w:szCs w:val="20"/>
            <w:lang w:eastAsia="nb-NO"/>
          </w:rPr>
          <w:t>vannforskriften. Men på den annen side så har denne infrastrukturen sørget for at vannkvaliteten ikke</w:t>
        </w:r>
      </w:moveFrom>
    </w:p>
    <w:p w14:paraId="77D3DA4F" w14:textId="2ABAFED5" w:rsidR="007369C2" w:rsidDel="00DB2880" w:rsidRDefault="007369C2" w:rsidP="007369C2">
      <w:pPr>
        <w:spacing w:after="0" w:line="240" w:lineRule="auto"/>
        <w:rPr>
          <w:moveFrom w:id="73" w:author="André Staalstrøm" w:date="2020-06-23T22:58:00Z"/>
          <w:rFonts w:ascii="Calibri" w:eastAsia="Times New Roman" w:hAnsi="Calibri" w:cs="Times New Roman"/>
          <w:szCs w:val="20"/>
          <w:lang w:eastAsia="nb-NO"/>
        </w:rPr>
      </w:pPr>
      <w:moveFrom w:id="74" w:author="André Staalstrøm" w:date="2020-06-23T22:58:00Z">
        <w:r w:rsidRPr="00E15009" w:rsidDel="00DB2880">
          <w:rPr>
            <w:rFonts w:ascii="Calibri" w:eastAsia="Times New Roman" w:hAnsi="Calibri" w:cs="Times New Roman"/>
            <w:szCs w:val="20"/>
            <w:lang w:eastAsia="nb-NO"/>
          </w:rPr>
          <w:t>har blitt forverret de siste 20 årene</w:t>
        </w:r>
        <w:r w:rsidR="00C27BED" w:rsidRPr="00E15009" w:rsidDel="00DB2880">
          <w:rPr>
            <w:rFonts w:ascii="Calibri" w:eastAsia="Times New Roman" w:hAnsi="Calibri" w:cs="Times New Roman"/>
            <w:szCs w:val="20"/>
            <w:lang w:eastAsia="nb-NO"/>
          </w:rPr>
          <w:t>,</w:t>
        </w:r>
        <w:r w:rsidRPr="00E15009" w:rsidDel="00DB2880">
          <w:rPr>
            <w:rFonts w:ascii="Calibri" w:eastAsia="Times New Roman" w:hAnsi="Calibri" w:cs="Times New Roman"/>
            <w:szCs w:val="20"/>
            <w:lang w:eastAsia="nb-NO"/>
          </w:rPr>
          <w:t xml:space="preserve"> til tross for at befolkningen har vokst kraftig.</w:t>
        </w:r>
        <w:r w:rsidR="008273B0" w:rsidDel="00DB2880">
          <w:rPr>
            <w:rFonts w:ascii="Calibri" w:eastAsia="Times New Roman" w:hAnsi="Calibri" w:cs="Times New Roman"/>
            <w:szCs w:val="20"/>
            <w:lang w:eastAsia="nb-NO"/>
          </w:rPr>
          <w:t xml:space="preserve"> </w:t>
        </w:r>
      </w:moveFrom>
    </w:p>
    <w:p w14:paraId="3133F767" w14:textId="62CEE886" w:rsidR="008273B0" w:rsidRPr="00E15009" w:rsidDel="00DB2880" w:rsidRDefault="008273B0" w:rsidP="007369C2">
      <w:pPr>
        <w:spacing w:after="0" w:line="240" w:lineRule="auto"/>
        <w:rPr>
          <w:moveFrom w:id="75" w:author="André Staalstrøm" w:date="2020-06-23T22:58:00Z"/>
          <w:rFonts w:ascii="Calibri" w:eastAsia="Times New Roman" w:hAnsi="Calibri" w:cs="Times New Roman"/>
          <w:szCs w:val="20"/>
          <w:lang w:eastAsia="nb-NO"/>
        </w:rPr>
      </w:pPr>
    </w:p>
    <w:p w14:paraId="28191C37" w14:textId="4B1B3077" w:rsidR="007369C2" w:rsidRPr="00E15009" w:rsidDel="00DB2880" w:rsidRDefault="007369C2" w:rsidP="007369C2">
      <w:pPr>
        <w:spacing w:after="0" w:line="240" w:lineRule="auto"/>
        <w:rPr>
          <w:moveFrom w:id="76" w:author="André Staalstrøm" w:date="2020-06-23T22:58:00Z"/>
          <w:rFonts w:ascii="Calibri" w:eastAsia="Times New Roman" w:hAnsi="Calibri" w:cs="Times New Roman"/>
          <w:szCs w:val="20"/>
          <w:lang w:eastAsia="nb-NO"/>
        </w:rPr>
      </w:pPr>
      <w:moveFrom w:id="77" w:author="André Staalstrøm" w:date="2020-06-23T22:58:00Z">
        <w:r w:rsidRPr="00E15009" w:rsidDel="00DB2880">
          <w:rPr>
            <w:rFonts w:ascii="Calibri" w:eastAsia="Times New Roman" w:hAnsi="Calibri" w:cs="Times New Roman"/>
            <w:szCs w:val="20"/>
            <w:lang w:eastAsia="nb-NO"/>
          </w:rPr>
          <w:t>Vi burde heller ikke se oss blinde på kun vannkvaliteten ute i fjorden. Det har tidligere blitt vurdert om</w:t>
        </w:r>
      </w:moveFrom>
    </w:p>
    <w:p w14:paraId="665C42D8" w14:textId="4A63762A" w:rsidR="007369C2" w:rsidRPr="00E15009" w:rsidDel="00DB2880" w:rsidRDefault="007369C2" w:rsidP="007369C2">
      <w:pPr>
        <w:spacing w:after="0" w:line="240" w:lineRule="auto"/>
        <w:rPr>
          <w:moveFrom w:id="78" w:author="André Staalstrøm" w:date="2020-06-23T22:58:00Z"/>
          <w:rFonts w:ascii="Calibri" w:eastAsia="Times New Roman" w:hAnsi="Calibri" w:cs="Times New Roman"/>
          <w:szCs w:val="20"/>
          <w:lang w:eastAsia="nb-NO"/>
        </w:rPr>
      </w:pPr>
      <w:moveFrom w:id="79" w:author="André Staalstrøm" w:date="2020-06-23T22:58:00Z">
        <w:r w:rsidRPr="00E15009" w:rsidDel="00DB2880">
          <w:rPr>
            <w:rFonts w:ascii="Calibri" w:eastAsia="Times New Roman" w:hAnsi="Calibri" w:cs="Times New Roman"/>
            <w:szCs w:val="20"/>
            <w:lang w:eastAsia="nb-NO"/>
          </w:rPr>
          <w:t>urinseparasjon vil ha en positiv virkning på vannkvaliteten i Indre Oslofjord, men dette ga bare en</w:t>
        </w:r>
      </w:moveFrom>
    </w:p>
    <w:p w14:paraId="20564A1C" w14:textId="43D54EB8" w:rsidR="00677157" w:rsidRPr="00E15009" w:rsidRDefault="007369C2" w:rsidP="00677157">
      <w:pPr>
        <w:spacing w:after="0" w:line="240" w:lineRule="auto"/>
        <w:rPr>
          <w:ins w:id="80" w:author="André Staalstrøm" w:date="2020-06-23T22:31:00Z"/>
          <w:rFonts w:ascii="Calibri" w:eastAsia="Times New Roman" w:hAnsi="Calibri" w:cs="Times New Roman"/>
          <w:b/>
          <w:bCs/>
          <w:szCs w:val="20"/>
          <w:lang w:eastAsia="nb-NO"/>
        </w:rPr>
      </w:pPr>
      <w:moveFrom w:id="81" w:author="André Staalstrøm" w:date="2020-06-23T22:58:00Z">
        <w:r w:rsidRPr="00E15009" w:rsidDel="00DB2880">
          <w:rPr>
            <w:rFonts w:ascii="Calibri" w:eastAsia="Times New Roman" w:hAnsi="Calibri" w:cs="Times New Roman"/>
            <w:szCs w:val="20"/>
            <w:lang w:eastAsia="nb-NO"/>
          </w:rPr>
          <w:t>beskjeden bedring av oksygenforholdene i 40 m dyp. Effekten hadde vært mye</w:t>
        </w:r>
        <w:r w:rsidR="008273B0" w:rsidDel="00DB2880">
          <w:rPr>
            <w:rFonts w:ascii="Calibri" w:eastAsia="Times New Roman" w:hAnsi="Calibri" w:cs="Times New Roman"/>
            <w:szCs w:val="20"/>
            <w:lang w:eastAsia="nb-NO"/>
          </w:rPr>
          <w:t xml:space="preserve"> </w:t>
        </w:r>
        <w:r w:rsidRPr="00E15009" w:rsidDel="00DB2880">
          <w:rPr>
            <w:rFonts w:ascii="Calibri" w:eastAsia="Times New Roman" w:hAnsi="Calibri" w:cs="Times New Roman"/>
            <w:szCs w:val="20"/>
            <w:lang w:eastAsia="nb-NO"/>
          </w:rPr>
          <w:t>større om utslippet hadde vært i overflaten og ikke i dypet. Det kan også vurderes eventuelle positive</w:t>
        </w:r>
        <w:r w:rsidR="008273B0" w:rsidDel="00DB2880">
          <w:rPr>
            <w:rFonts w:ascii="Calibri" w:eastAsia="Times New Roman" w:hAnsi="Calibri" w:cs="Times New Roman"/>
            <w:szCs w:val="20"/>
            <w:lang w:eastAsia="nb-NO"/>
          </w:rPr>
          <w:t xml:space="preserve"> </w:t>
        </w:r>
        <w:r w:rsidRPr="00E15009" w:rsidDel="00DB2880">
          <w:rPr>
            <w:rFonts w:ascii="Calibri" w:eastAsia="Times New Roman" w:hAnsi="Calibri" w:cs="Times New Roman"/>
            <w:szCs w:val="20"/>
            <w:lang w:eastAsia="nb-NO"/>
          </w:rPr>
          <w:t>effekter av muligheten til å gjenbruke fosfor fra urin. Alle ressursene vi bruker, og som til slutt fører til</w:t>
        </w:r>
        <w:r w:rsidR="008273B0" w:rsidDel="00DB2880">
          <w:rPr>
            <w:rFonts w:ascii="Calibri" w:eastAsia="Times New Roman" w:hAnsi="Calibri" w:cs="Times New Roman"/>
            <w:szCs w:val="20"/>
            <w:lang w:eastAsia="nb-NO"/>
          </w:rPr>
          <w:t xml:space="preserve"> </w:t>
        </w:r>
        <w:r w:rsidRPr="00E15009" w:rsidDel="00DB2880">
          <w:rPr>
            <w:rFonts w:ascii="Calibri" w:eastAsia="Times New Roman" w:hAnsi="Calibri" w:cs="Times New Roman"/>
            <w:szCs w:val="20"/>
            <w:lang w:eastAsia="nb-NO"/>
          </w:rPr>
          <w:t>lokale utslipp, har også en produksjonshistorie, og de kan allerede ha ført til forurensning i forbindelse</w:t>
        </w:r>
        <w:r w:rsidR="008273B0" w:rsidDel="00DB2880">
          <w:rPr>
            <w:rFonts w:ascii="Calibri" w:eastAsia="Times New Roman" w:hAnsi="Calibri" w:cs="Times New Roman"/>
            <w:szCs w:val="20"/>
            <w:lang w:eastAsia="nb-NO"/>
          </w:rPr>
          <w:t xml:space="preserve"> </w:t>
        </w:r>
        <w:r w:rsidRPr="00E15009" w:rsidDel="00DB2880">
          <w:rPr>
            <w:rFonts w:ascii="Calibri" w:eastAsia="Times New Roman" w:hAnsi="Calibri" w:cs="Times New Roman"/>
            <w:szCs w:val="20"/>
            <w:lang w:eastAsia="nb-NO"/>
          </w:rPr>
          <w:t>med produksjonen i opprinnelsesområdet. Det er ikke gitt at rensing av avløpsvannet er eneste</w:t>
        </w:r>
        <w:r w:rsidR="008273B0" w:rsidDel="00DB2880">
          <w:rPr>
            <w:rFonts w:ascii="Calibri" w:eastAsia="Times New Roman" w:hAnsi="Calibri" w:cs="Times New Roman"/>
            <w:szCs w:val="20"/>
            <w:lang w:eastAsia="nb-NO"/>
          </w:rPr>
          <w:t xml:space="preserve"> </w:t>
        </w:r>
        <w:r w:rsidRPr="00E15009" w:rsidDel="00DB2880">
          <w:rPr>
            <w:rFonts w:ascii="Calibri" w:eastAsia="Times New Roman" w:hAnsi="Calibri" w:cs="Times New Roman"/>
            <w:szCs w:val="20"/>
            <w:lang w:eastAsia="nb-NO"/>
          </w:rPr>
          <w:t>metode å redusere forurensing på. Det er selvsagt at et lokalt overvåkningsprogram må ha et lokalt</w:t>
        </w:r>
        <w:r w:rsidR="008273B0" w:rsidDel="00DB2880">
          <w:rPr>
            <w:rFonts w:ascii="Calibri" w:eastAsia="Times New Roman" w:hAnsi="Calibri" w:cs="Times New Roman"/>
            <w:szCs w:val="20"/>
            <w:lang w:eastAsia="nb-NO"/>
          </w:rPr>
          <w:t xml:space="preserve"> </w:t>
        </w:r>
        <w:r w:rsidRPr="00E15009" w:rsidDel="00DB2880">
          <w:rPr>
            <w:rFonts w:ascii="Calibri" w:eastAsia="Times New Roman" w:hAnsi="Calibri" w:cs="Times New Roman"/>
            <w:szCs w:val="20"/>
            <w:lang w:eastAsia="nb-NO"/>
          </w:rPr>
          <w:t>fokus, men tiltak som vurderes bør vurderes med et holistisk blikk.</w:t>
        </w:r>
      </w:moveFrom>
      <w:moveFromRangeEnd w:id="52"/>
      <w:ins w:id="82" w:author="André Staalstrøm" w:date="2020-06-23T22:31:00Z">
        <w:r w:rsidR="00677157">
          <w:rPr>
            <w:rFonts w:ascii="Calibri" w:eastAsia="Times New Roman" w:hAnsi="Calibri" w:cs="Times New Roman"/>
            <w:b/>
            <w:bCs/>
            <w:szCs w:val="20"/>
            <w:lang w:eastAsia="nb-NO"/>
          </w:rPr>
          <w:t>Hvordan kan vi forvente at vannkvaliteten utvikler seg i fremtiden?</w:t>
        </w:r>
      </w:ins>
    </w:p>
    <w:p w14:paraId="11058026" w14:textId="07163A60" w:rsidR="00677157" w:rsidRDefault="00677157" w:rsidP="008273B0">
      <w:pPr>
        <w:spacing w:after="0" w:line="240" w:lineRule="auto"/>
        <w:rPr>
          <w:ins w:id="83" w:author="André Staalstrøm" w:date="2020-06-23T22:37:00Z"/>
          <w:rFonts w:ascii="Calibri" w:eastAsia="Times New Roman" w:hAnsi="Calibri" w:cs="Times New Roman"/>
          <w:szCs w:val="20"/>
          <w:lang w:eastAsia="nb-NO"/>
        </w:rPr>
      </w:pPr>
    </w:p>
    <w:p w14:paraId="4554CA10" w14:textId="581EAB93" w:rsidR="004D2D0B" w:rsidRPr="00677157" w:rsidRDefault="00677157" w:rsidP="004D2D0B">
      <w:pPr>
        <w:spacing w:after="0" w:line="240" w:lineRule="auto"/>
        <w:rPr>
          <w:ins w:id="84" w:author="André Staalstrøm" w:date="2020-06-23T22:45:00Z"/>
          <w:rFonts w:ascii="Calibri" w:eastAsia="Times New Roman" w:hAnsi="Calibri" w:cs="Times New Roman"/>
          <w:szCs w:val="20"/>
          <w:lang w:eastAsia="nb-NO"/>
        </w:rPr>
      </w:pPr>
      <w:ins w:id="85" w:author="André Staalstrøm" w:date="2020-06-23T22:37:00Z">
        <w:r w:rsidRPr="00677157">
          <w:rPr>
            <w:rFonts w:ascii="Calibri" w:eastAsia="Times New Roman" w:hAnsi="Calibri" w:cs="Times New Roman"/>
            <w:szCs w:val="20"/>
            <w:lang w:eastAsia="nb-NO"/>
          </w:rPr>
          <w:t xml:space="preserve">Fagrådet </w:t>
        </w:r>
      </w:ins>
      <w:ins w:id="86" w:author="André Staalstrøm" w:date="2020-06-23T22:38:00Z">
        <w:r w:rsidR="004D2D0B">
          <w:rPr>
            <w:rFonts w:ascii="Calibri" w:eastAsia="Times New Roman" w:hAnsi="Calibri" w:cs="Times New Roman"/>
            <w:szCs w:val="20"/>
            <w:lang w:eastAsia="nb-NO"/>
          </w:rPr>
          <w:t xml:space="preserve">ga </w:t>
        </w:r>
      </w:ins>
      <w:ins w:id="87" w:author="André Staalstrøm" w:date="2020-06-23T22:41:00Z">
        <w:r w:rsidR="004D2D0B">
          <w:rPr>
            <w:rFonts w:ascii="Calibri" w:eastAsia="Times New Roman" w:hAnsi="Calibri" w:cs="Times New Roman"/>
            <w:szCs w:val="20"/>
            <w:lang w:eastAsia="nb-NO"/>
          </w:rPr>
          <w:t xml:space="preserve">høsten 2018 </w:t>
        </w:r>
      </w:ins>
      <w:ins w:id="88" w:author="André Staalstrøm" w:date="2020-06-23T22:38:00Z">
        <w:r w:rsidR="004D2D0B">
          <w:rPr>
            <w:rFonts w:ascii="Calibri" w:eastAsia="Times New Roman" w:hAnsi="Calibri" w:cs="Times New Roman"/>
            <w:szCs w:val="20"/>
            <w:lang w:eastAsia="nb-NO"/>
          </w:rPr>
          <w:t xml:space="preserve">NIVA i oppdrag </w:t>
        </w:r>
      </w:ins>
      <w:ins w:id="89" w:author="André Staalstrøm" w:date="2020-06-23T22:37:00Z">
        <w:r w:rsidRPr="00677157">
          <w:rPr>
            <w:rFonts w:ascii="Calibri" w:eastAsia="Times New Roman" w:hAnsi="Calibri" w:cs="Times New Roman"/>
            <w:szCs w:val="20"/>
            <w:lang w:eastAsia="nb-NO"/>
          </w:rPr>
          <w:t>å modellere miljøtilstanden i fjorden innenfor Drøbak</w:t>
        </w:r>
      </w:ins>
      <w:ins w:id="90" w:author="André Staalstrøm" w:date="2020-06-23T22:40:00Z">
        <w:r w:rsidR="004D2D0B" w:rsidRPr="004D2D0B">
          <w:t xml:space="preserve"> </w:t>
        </w:r>
        <w:r w:rsidR="004D2D0B" w:rsidRPr="004D2D0B">
          <w:rPr>
            <w:rFonts w:ascii="Calibri" w:eastAsia="Times New Roman" w:hAnsi="Calibri" w:cs="Times New Roman"/>
            <w:szCs w:val="20"/>
            <w:lang w:eastAsia="nb-NO"/>
          </w:rPr>
          <w:t>sett i lys av</w:t>
        </w:r>
        <w:r w:rsidR="004D2D0B">
          <w:rPr>
            <w:rFonts w:ascii="Calibri" w:eastAsia="Times New Roman" w:hAnsi="Calibri" w:cs="Times New Roman"/>
            <w:szCs w:val="20"/>
            <w:lang w:eastAsia="nb-NO"/>
          </w:rPr>
          <w:t xml:space="preserve"> </w:t>
        </w:r>
      </w:ins>
      <w:ins w:id="91" w:author="André Staalstrøm" w:date="2020-06-23T22:42:00Z">
        <w:r w:rsidR="004D2D0B">
          <w:rPr>
            <w:rFonts w:ascii="Calibri" w:eastAsia="Times New Roman" w:hAnsi="Calibri" w:cs="Times New Roman"/>
            <w:szCs w:val="20"/>
            <w:lang w:eastAsia="nb-NO"/>
          </w:rPr>
          <w:t xml:space="preserve">de </w:t>
        </w:r>
        <w:r w:rsidR="004D2D0B" w:rsidRPr="004D2D0B">
          <w:rPr>
            <w:rFonts w:ascii="Calibri" w:eastAsia="Times New Roman" w:hAnsi="Calibri" w:cs="Times New Roman"/>
            <w:szCs w:val="20"/>
            <w:lang w:eastAsia="nb-NO"/>
          </w:rPr>
          <w:t>eksisterende</w:t>
        </w:r>
      </w:ins>
      <w:ins w:id="92" w:author="André Staalstrøm" w:date="2020-06-23T22:40:00Z">
        <w:r w:rsidR="004D2D0B">
          <w:rPr>
            <w:rFonts w:ascii="Calibri" w:eastAsia="Times New Roman" w:hAnsi="Calibri" w:cs="Times New Roman"/>
            <w:szCs w:val="20"/>
            <w:lang w:eastAsia="nb-NO"/>
          </w:rPr>
          <w:t xml:space="preserve"> </w:t>
        </w:r>
        <w:r w:rsidR="004D2D0B" w:rsidRPr="004D2D0B">
          <w:rPr>
            <w:rFonts w:ascii="Calibri" w:eastAsia="Times New Roman" w:hAnsi="Calibri" w:cs="Times New Roman"/>
            <w:szCs w:val="20"/>
            <w:lang w:eastAsia="nb-NO"/>
          </w:rPr>
          <w:t>utslippstillatelser og befolkningsutvikling</w:t>
        </w:r>
        <w:r w:rsidR="004D2D0B">
          <w:rPr>
            <w:rFonts w:ascii="Calibri" w:eastAsia="Times New Roman" w:hAnsi="Calibri" w:cs="Times New Roman"/>
            <w:szCs w:val="20"/>
            <w:lang w:eastAsia="nb-NO"/>
          </w:rPr>
          <w:t>.</w:t>
        </w:r>
      </w:ins>
      <w:ins w:id="93" w:author="André Staalstrøm" w:date="2020-06-23T22:41:00Z">
        <w:r w:rsidR="004D2D0B">
          <w:rPr>
            <w:rFonts w:ascii="Calibri" w:eastAsia="Times New Roman" w:hAnsi="Calibri" w:cs="Times New Roman"/>
            <w:szCs w:val="20"/>
            <w:lang w:eastAsia="nb-NO"/>
          </w:rPr>
          <w:t xml:space="preserve"> Rapporten fra dette </w:t>
        </w:r>
      </w:ins>
      <w:ins w:id="94" w:author="André Staalstrøm" w:date="2020-06-23T22:42:00Z">
        <w:r w:rsidR="004D2D0B">
          <w:rPr>
            <w:rFonts w:ascii="Calibri" w:eastAsia="Times New Roman" w:hAnsi="Calibri" w:cs="Times New Roman"/>
            <w:szCs w:val="20"/>
            <w:lang w:eastAsia="nb-NO"/>
          </w:rPr>
          <w:t>prosjektet ble nylig publisert som NIVA-rapport 7493-2020 (</w:t>
        </w:r>
      </w:ins>
      <w:ins w:id="95" w:author="André Staalstrøm" w:date="2020-06-23T22:43:00Z">
        <w:r w:rsidR="004D2D0B">
          <w:fldChar w:fldCharType="begin"/>
        </w:r>
        <w:r w:rsidR="004D2D0B">
          <w:instrText xml:space="preserve"> HYPERLINK "https://niva.brage.unit.no/niva-xmlui/handle/11250/2653243" </w:instrText>
        </w:r>
        <w:r w:rsidR="004D2D0B">
          <w:fldChar w:fldCharType="separate"/>
        </w:r>
        <w:r w:rsidR="004D2D0B">
          <w:rPr>
            <w:rStyle w:val="Hyperlink"/>
          </w:rPr>
          <w:t>https://niva.brage.unit.no/niva-xmlui/handle/11250/2653243</w:t>
        </w:r>
        <w:r w:rsidR="004D2D0B">
          <w:fldChar w:fldCharType="end"/>
        </w:r>
        <w:r w:rsidR="004D2D0B">
          <w:t>).</w:t>
        </w:r>
        <w:r w:rsidR="004D2D0B">
          <w:rPr>
            <w:rFonts w:ascii="Calibri" w:eastAsia="Times New Roman" w:hAnsi="Calibri" w:cs="Times New Roman"/>
            <w:szCs w:val="20"/>
            <w:lang w:eastAsia="nb-NO"/>
          </w:rPr>
          <w:t xml:space="preserve"> </w:t>
        </w:r>
      </w:ins>
      <w:ins w:id="96" w:author="André Staalstrøm" w:date="2020-06-23T22:37:00Z">
        <w:r w:rsidRPr="00677157">
          <w:rPr>
            <w:rFonts w:ascii="Calibri" w:eastAsia="Times New Roman" w:hAnsi="Calibri" w:cs="Times New Roman"/>
            <w:szCs w:val="20"/>
            <w:lang w:eastAsia="nb-NO"/>
          </w:rPr>
          <w:t xml:space="preserve">Til dette arbeidet </w:t>
        </w:r>
      </w:ins>
      <w:ins w:id="97" w:author="André Staalstrøm" w:date="2020-06-23T22:44:00Z">
        <w:r w:rsidR="004D2D0B">
          <w:rPr>
            <w:rFonts w:ascii="Calibri" w:eastAsia="Times New Roman" w:hAnsi="Calibri" w:cs="Times New Roman"/>
            <w:szCs w:val="20"/>
            <w:lang w:eastAsia="nb-NO"/>
          </w:rPr>
          <w:t>ble</w:t>
        </w:r>
      </w:ins>
      <w:ins w:id="98" w:author="André Staalstrøm" w:date="2020-06-23T22:37:00Z">
        <w:r w:rsidRPr="00677157">
          <w:rPr>
            <w:rFonts w:ascii="Calibri" w:eastAsia="Times New Roman" w:hAnsi="Calibri" w:cs="Times New Roman"/>
            <w:szCs w:val="20"/>
            <w:lang w:eastAsia="nb-NO"/>
          </w:rPr>
          <w:t xml:space="preserve"> NIVA Fjordmodell </w:t>
        </w:r>
      </w:ins>
      <w:ins w:id="99" w:author="André Staalstrøm" w:date="2020-06-23T22:45:00Z">
        <w:r w:rsidR="004D2D0B">
          <w:rPr>
            <w:rFonts w:ascii="Calibri" w:eastAsia="Times New Roman" w:hAnsi="Calibri" w:cs="Times New Roman"/>
            <w:szCs w:val="20"/>
            <w:lang w:eastAsia="nb-NO"/>
          </w:rPr>
          <w:t xml:space="preserve">(NFM) </w:t>
        </w:r>
      </w:ins>
      <w:ins w:id="100" w:author="André Staalstrøm" w:date="2020-06-23T22:37:00Z">
        <w:r w:rsidRPr="00677157">
          <w:rPr>
            <w:rFonts w:ascii="Calibri" w:eastAsia="Times New Roman" w:hAnsi="Calibri" w:cs="Times New Roman"/>
            <w:szCs w:val="20"/>
            <w:lang w:eastAsia="nb-NO"/>
          </w:rPr>
          <w:t>benyttet.</w:t>
        </w:r>
      </w:ins>
      <w:ins w:id="101" w:author="André Staalstrøm" w:date="2020-06-23T22:45:00Z">
        <w:r w:rsidR="004D2D0B">
          <w:rPr>
            <w:rFonts w:ascii="Calibri" w:eastAsia="Times New Roman" w:hAnsi="Calibri" w:cs="Times New Roman"/>
            <w:szCs w:val="20"/>
            <w:lang w:eastAsia="nb-NO"/>
          </w:rPr>
          <w:t xml:space="preserve"> </w:t>
        </w:r>
        <w:r w:rsidR="004D2D0B" w:rsidRPr="00677157">
          <w:rPr>
            <w:rFonts w:ascii="Calibri" w:eastAsia="Times New Roman" w:hAnsi="Calibri" w:cs="Times New Roman"/>
            <w:szCs w:val="20"/>
            <w:lang w:eastAsia="nb-NO"/>
          </w:rPr>
          <w:t xml:space="preserve">NFM er en tverrfaglig modell, som beskriver både de fysiske, kjemiske og biologiske forholdene i lukkede fjordbasseng. Fjorden innenfor Drøbak har blitt delt inn i ni forskjellige basseng. </w:t>
        </w:r>
      </w:ins>
      <w:ins w:id="102" w:author="André Staalstrøm" w:date="2020-06-23T22:48:00Z">
        <w:r w:rsidR="00E443E1" w:rsidRPr="00677157">
          <w:rPr>
            <w:rFonts w:ascii="Calibri" w:eastAsia="Times New Roman" w:hAnsi="Calibri" w:cs="Times New Roman"/>
            <w:szCs w:val="20"/>
            <w:lang w:eastAsia="nb-NO"/>
          </w:rPr>
          <w:t xml:space="preserve">Dette har gjort det mulig å i større grad fange opp hvor i fjorden negative effekter av tilførsler til fjorden vil være størst. </w:t>
        </w:r>
      </w:ins>
      <w:ins w:id="103" w:author="André Staalstrøm" w:date="2020-06-23T22:45:00Z">
        <w:r w:rsidR="004D2D0B" w:rsidRPr="00677157">
          <w:rPr>
            <w:rFonts w:ascii="Calibri" w:eastAsia="Times New Roman" w:hAnsi="Calibri" w:cs="Times New Roman"/>
            <w:szCs w:val="20"/>
            <w:lang w:eastAsia="nb-NO"/>
          </w:rPr>
          <w:t>Hvert basseng behandles som en boks hvor det beregnes bare en tilstandsverdi som representerer hele det horisontale arealet som boksen dekker. Hver boks er delt inn i mange lag, hvor den vertikale oppløsningen er 2 m i overflaten og øker gradvis til omtrent 10 m i 100 meters dyp. Vannutvekslingen mellom bassengene beregnes ut ifra horisontale trykkgradienter. Drøbaksundet representerer det ytre basseng, hvor forholdene spesifiseres i inngangsdataene til modellen</w:t>
        </w:r>
      </w:ins>
      <w:ins w:id="104" w:author="André Staalstrøm" w:date="2020-06-23T22:46:00Z">
        <w:r w:rsidR="004D2D0B">
          <w:rPr>
            <w:rFonts w:ascii="Calibri" w:eastAsia="Times New Roman" w:hAnsi="Calibri" w:cs="Times New Roman"/>
            <w:szCs w:val="20"/>
            <w:lang w:eastAsia="nb-NO"/>
          </w:rPr>
          <w:t xml:space="preserve">, </w:t>
        </w:r>
      </w:ins>
      <w:ins w:id="105" w:author="André Staalstrøm" w:date="2020-06-23T22:59:00Z">
        <w:r w:rsidR="00DB2880">
          <w:rPr>
            <w:rFonts w:ascii="Calibri" w:eastAsia="Times New Roman" w:hAnsi="Calibri" w:cs="Times New Roman"/>
            <w:szCs w:val="20"/>
            <w:lang w:eastAsia="nb-NO"/>
          </w:rPr>
          <w:t>d</w:t>
        </w:r>
      </w:ins>
      <w:ins w:id="106" w:author="André Staalstrøm" w:date="2020-06-23T22:46:00Z">
        <w:r w:rsidR="004D2D0B">
          <w:rPr>
            <w:rFonts w:ascii="Calibri" w:eastAsia="Times New Roman" w:hAnsi="Calibri" w:cs="Times New Roman"/>
            <w:szCs w:val="20"/>
            <w:lang w:eastAsia="nb-NO"/>
          </w:rPr>
          <w:t xml:space="preserve">et vil si data hentet fra målestasjon Im2 vist i kartet i </w:t>
        </w:r>
      </w:ins>
      <w:ins w:id="107" w:author="André Staalstrøm" w:date="2020-06-23T22:47:00Z">
        <w:r w:rsidR="004D2D0B">
          <w:rPr>
            <w:rFonts w:ascii="Calibri" w:eastAsia="Times New Roman" w:hAnsi="Calibri" w:cs="Times New Roman"/>
            <w:szCs w:val="20"/>
            <w:lang w:eastAsia="nb-NO"/>
          </w:rPr>
          <w:t>Figur 5.</w:t>
        </w:r>
      </w:ins>
    </w:p>
    <w:p w14:paraId="77D804EE" w14:textId="77777777" w:rsidR="00677157" w:rsidRPr="00677157" w:rsidRDefault="00677157" w:rsidP="00677157">
      <w:pPr>
        <w:spacing w:after="0" w:line="240" w:lineRule="auto"/>
        <w:rPr>
          <w:ins w:id="108" w:author="André Staalstrøm" w:date="2020-06-23T22:36:00Z"/>
          <w:rFonts w:ascii="Calibri" w:eastAsia="Times New Roman" w:hAnsi="Calibri" w:cs="Times New Roman"/>
          <w:szCs w:val="20"/>
          <w:lang w:eastAsia="nb-NO"/>
        </w:rPr>
      </w:pPr>
    </w:p>
    <w:p w14:paraId="354222B6" w14:textId="1458F677" w:rsidR="00677157" w:rsidRPr="00677157" w:rsidRDefault="00677157" w:rsidP="00677157">
      <w:pPr>
        <w:spacing w:after="0" w:line="240" w:lineRule="auto"/>
        <w:rPr>
          <w:ins w:id="109" w:author="André Staalstrøm" w:date="2020-06-23T22:36:00Z"/>
          <w:rFonts w:ascii="Calibri" w:eastAsia="Times New Roman" w:hAnsi="Calibri" w:cs="Times New Roman"/>
          <w:szCs w:val="20"/>
          <w:lang w:eastAsia="nb-NO"/>
        </w:rPr>
      </w:pPr>
      <w:ins w:id="110" w:author="André Staalstrøm" w:date="2020-06-23T22:36:00Z">
        <w:r w:rsidRPr="00677157">
          <w:rPr>
            <w:rFonts w:ascii="Calibri" w:eastAsia="Times New Roman" w:hAnsi="Calibri" w:cs="Times New Roman"/>
            <w:szCs w:val="20"/>
            <w:lang w:eastAsia="nb-NO"/>
          </w:rPr>
          <w:t>Modellen er validert mot observasjoner fra tre perioder, 1978-1979, 1995-1998 og 2015-2018. På slutten av 90-tallet ble det gjennomført en rekke tiltak som hadde redusert tilførslene av spesielt fosfor, mens det fortsatt var mye tilførsel av blant annet nitrogen. I løpet av de neste 20 årene har befolkningen i Oslo</w:t>
        </w:r>
      </w:ins>
      <w:ins w:id="111" w:author="André Staalstrøm" w:date="2020-06-23T22:49:00Z">
        <w:r w:rsidR="00E443E1">
          <w:rPr>
            <w:rFonts w:ascii="Calibri" w:eastAsia="Times New Roman" w:hAnsi="Calibri" w:cs="Times New Roman"/>
            <w:szCs w:val="20"/>
            <w:lang w:eastAsia="nb-NO"/>
          </w:rPr>
          <w:t xml:space="preserve"> </w:t>
        </w:r>
        <w:r w:rsidR="00E443E1" w:rsidRPr="00677157">
          <w:rPr>
            <w:rFonts w:ascii="Calibri" w:eastAsia="Times New Roman" w:hAnsi="Calibri" w:cs="Times New Roman"/>
            <w:szCs w:val="20"/>
            <w:lang w:eastAsia="nb-NO"/>
          </w:rPr>
          <w:t>økt</w:t>
        </w:r>
      </w:ins>
      <w:ins w:id="112" w:author="André Staalstrøm" w:date="2020-06-23T22:36:00Z">
        <w:r w:rsidRPr="00677157">
          <w:rPr>
            <w:rFonts w:ascii="Calibri" w:eastAsia="Times New Roman" w:hAnsi="Calibri" w:cs="Times New Roman"/>
            <w:szCs w:val="20"/>
            <w:lang w:eastAsia="nb-NO"/>
          </w:rPr>
          <w:t xml:space="preserve"> med ca. 200000. I samme perioden har det blitt gjennomført omfattende tiltak for å redusere tilførselen av nitrogen</w:t>
        </w:r>
      </w:ins>
      <w:ins w:id="113" w:author="André Staalstrøm" w:date="2020-06-23T22:50:00Z">
        <w:r w:rsidR="00E443E1">
          <w:rPr>
            <w:rFonts w:ascii="Calibri" w:eastAsia="Times New Roman" w:hAnsi="Calibri" w:cs="Times New Roman"/>
            <w:szCs w:val="20"/>
            <w:lang w:eastAsia="nb-NO"/>
          </w:rPr>
          <w:t xml:space="preserve"> som </w:t>
        </w:r>
      </w:ins>
      <w:ins w:id="114" w:author="André Staalstrøm" w:date="2020-06-23T22:51:00Z">
        <w:r w:rsidR="00E443E1">
          <w:rPr>
            <w:rFonts w:ascii="Calibri" w:eastAsia="Times New Roman" w:hAnsi="Calibri" w:cs="Times New Roman"/>
            <w:szCs w:val="20"/>
            <w:lang w:eastAsia="nb-NO"/>
          </w:rPr>
          <w:t>tidligere vist i figur 1</w:t>
        </w:r>
      </w:ins>
      <w:ins w:id="115" w:author="André Staalstrøm" w:date="2020-06-23T22:36:00Z">
        <w:r w:rsidRPr="00677157">
          <w:rPr>
            <w:rFonts w:ascii="Calibri" w:eastAsia="Times New Roman" w:hAnsi="Calibri" w:cs="Times New Roman"/>
            <w:szCs w:val="20"/>
            <w:lang w:eastAsia="nb-NO"/>
          </w:rPr>
          <w:t xml:space="preserve">. </w:t>
        </w:r>
      </w:ins>
    </w:p>
    <w:p w14:paraId="453A6A85" w14:textId="77777777" w:rsidR="00677157" w:rsidRPr="00677157" w:rsidRDefault="00677157" w:rsidP="00677157">
      <w:pPr>
        <w:spacing w:after="0" w:line="240" w:lineRule="auto"/>
        <w:rPr>
          <w:ins w:id="116" w:author="André Staalstrøm" w:date="2020-06-23T22:36:00Z"/>
          <w:rFonts w:ascii="Calibri" w:eastAsia="Times New Roman" w:hAnsi="Calibri" w:cs="Times New Roman"/>
          <w:szCs w:val="20"/>
          <w:lang w:eastAsia="nb-NO"/>
        </w:rPr>
      </w:pPr>
    </w:p>
    <w:p w14:paraId="6D155850" w14:textId="6EAAA892" w:rsidR="00677157" w:rsidRPr="00677157" w:rsidRDefault="00677157" w:rsidP="00677157">
      <w:pPr>
        <w:spacing w:after="0" w:line="240" w:lineRule="auto"/>
        <w:rPr>
          <w:ins w:id="117" w:author="André Staalstrøm" w:date="2020-06-23T22:36:00Z"/>
          <w:rFonts w:ascii="Calibri" w:eastAsia="Times New Roman" w:hAnsi="Calibri" w:cs="Times New Roman"/>
          <w:szCs w:val="20"/>
          <w:lang w:eastAsia="nb-NO"/>
        </w:rPr>
      </w:pPr>
      <w:ins w:id="118" w:author="André Staalstrøm" w:date="2020-06-23T22:36:00Z">
        <w:r w:rsidRPr="00677157">
          <w:rPr>
            <w:rFonts w:ascii="Calibri" w:eastAsia="Times New Roman" w:hAnsi="Calibri" w:cs="Times New Roman"/>
            <w:szCs w:val="20"/>
            <w:lang w:eastAsia="nb-NO"/>
          </w:rPr>
          <w:t xml:space="preserve">Observasjoner av klorofyll a i overflaten tyder på at det har blitt mindre planteplankton i sju av de ni bassengene i samme periode, mens det i Bekkelags- og Bærumsbassenget muligens har blitt noe mer planteplankton. Det er en del usikkerhet knyttet til disse vurderingene, siden det før 2015 ikke ble gjort observasjoner i perioden når det typisk var våroppblomstring (tidlig på våren). NFM klarer å simulere den biologiske dynamikken i overflatelaget på en realistisk måte, men modellen klarer ikke å forklare hvorfor det skulle være en viss økning av algene i overflaten i Bekkelags- og Bærumsbassenget. NFM gir systematisk for høye verdier av planteplankton og klorofyll a i overflatelaget. Det er </w:t>
        </w:r>
      </w:ins>
      <w:ins w:id="119" w:author="André Staalstrøm" w:date="2020-06-23T23:01:00Z">
        <w:r w:rsidR="00DB2880">
          <w:rPr>
            <w:rFonts w:ascii="Calibri" w:eastAsia="Times New Roman" w:hAnsi="Calibri" w:cs="Times New Roman"/>
            <w:szCs w:val="20"/>
            <w:lang w:eastAsia="nb-NO"/>
          </w:rPr>
          <w:t xml:space="preserve">derfor </w:t>
        </w:r>
      </w:ins>
      <w:ins w:id="120" w:author="André Staalstrøm" w:date="2020-06-23T22:36:00Z">
        <w:r w:rsidRPr="00677157">
          <w:rPr>
            <w:rFonts w:ascii="Calibri" w:eastAsia="Times New Roman" w:hAnsi="Calibri" w:cs="Times New Roman"/>
            <w:szCs w:val="20"/>
            <w:lang w:eastAsia="nb-NO"/>
          </w:rPr>
          <w:t xml:space="preserve">valgt å kalibrere 90 prosentil-verdien til klorofyll a i overflaten basert på modellresultatene, som er den parameteren som benyttes for å klassifisere vannmassene opp mot vannforskriften. Det er brukt en metode som bevarer forskjellen i tallverdi </w:t>
        </w:r>
        <w:r w:rsidRPr="00677157">
          <w:rPr>
            <w:rFonts w:ascii="Calibri" w:eastAsia="Times New Roman" w:hAnsi="Calibri" w:cs="Times New Roman"/>
            <w:szCs w:val="20"/>
            <w:lang w:eastAsia="nb-NO"/>
          </w:rPr>
          <w:lastRenderedPageBreak/>
          <w:t>mellom bassengene og modellscenariene. Nøyaktigheten til denne metoden for å beregne klorofyll a er anslått til ±1,6 µg/L.</w:t>
        </w:r>
      </w:ins>
    </w:p>
    <w:p w14:paraId="13E73F41" w14:textId="77777777" w:rsidR="00E443E1" w:rsidRDefault="00E443E1" w:rsidP="00677157">
      <w:pPr>
        <w:spacing w:after="0" w:line="240" w:lineRule="auto"/>
        <w:rPr>
          <w:ins w:id="121" w:author="André Staalstrøm" w:date="2020-06-23T22:49:00Z"/>
          <w:rFonts w:ascii="Calibri" w:eastAsia="Times New Roman" w:hAnsi="Calibri" w:cs="Times New Roman"/>
          <w:szCs w:val="20"/>
          <w:lang w:eastAsia="nb-NO"/>
        </w:rPr>
      </w:pPr>
    </w:p>
    <w:p w14:paraId="4799D119" w14:textId="73CD2DAD" w:rsidR="00E443E1" w:rsidRDefault="00E443E1" w:rsidP="00E443E1">
      <w:pPr>
        <w:spacing w:after="0" w:line="240" w:lineRule="auto"/>
        <w:rPr>
          <w:ins w:id="122" w:author="André Staalstrøm" w:date="2020-06-23T22:49:00Z"/>
          <w:rFonts w:ascii="Calibri" w:eastAsia="Times New Roman" w:hAnsi="Calibri" w:cs="Times New Roman"/>
          <w:szCs w:val="20"/>
          <w:lang w:eastAsia="nb-NO"/>
        </w:rPr>
      </w:pPr>
      <w:ins w:id="123" w:author="André Staalstrøm" w:date="2020-06-23T22:49:00Z">
        <w:r>
          <w:rPr>
            <w:rFonts w:ascii="Calibri" w:eastAsia="Times New Roman" w:hAnsi="Calibri" w:cs="Times New Roman"/>
            <w:szCs w:val="20"/>
            <w:lang w:eastAsia="nb-NO"/>
          </w:rPr>
          <w:t xml:space="preserve">Som nevnt tidligere så bor det nå </w:t>
        </w:r>
        <w:r w:rsidRPr="00677157">
          <w:rPr>
            <w:rFonts w:ascii="Calibri" w:eastAsia="Times New Roman" w:hAnsi="Calibri" w:cs="Times New Roman"/>
            <w:szCs w:val="20"/>
            <w:lang w:eastAsia="nb-NO"/>
          </w:rPr>
          <w:t xml:space="preserve">1 million mennesker i kommunene rundt Indre Oslofjord, og det har blitt antatt at denne befolkningen vil øke til 1,25 millioner i 2040 og til 1,48 millioner i 2060. </w:t>
        </w:r>
      </w:ins>
      <w:ins w:id="124" w:author="André Staalstrøm" w:date="2020-06-23T22:52:00Z">
        <w:r>
          <w:rPr>
            <w:rFonts w:ascii="Calibri" w:eastAsia="Times New Roman" w:hAnsi="Calibri" w:cs="Times New Roman"/>
            <w:szCs w:val="20"/>
            <w:lang w:eastAsia="nb-NO"/>
          </w:rPr>
          <w:t>Det ble laget modell scenarier hvor u</w:t>
        </w:r>
      </w:ins>
      <w:ins w:id="125" w:author="André Staalstrøm" w:date="2020-06-23T22:53:00Z">
        <w:r>
          <w:rPr>
            <w:rFonts w:ascii="Calibri" w:eastAsia="Times New Roman" w:hAnsi="Calibri" w:cs="Times New Roman"/>
            <w:szCs w:val="20"/>
            <w:lang w:eastAsia="nb-NO"/>
          </w:rPr>
          <w:t>tslippe</w:t>
        </w:r>
      </w:ins>
      <w:ins w:id="126" w:author="André Staalstrøm" w:date="2020-06-23T23:01:00Z">
        <w:r w:rsidR="00DB2880">
          <w:rPr>
            <w:rFonts w:ascii="Calibri" w:eastAsia="Times New Roman" w:hAnsi="Calibri" w:cs="Times New Roman"/>
            <w:szCs w:val="20"/>
            <w:lang w:eastAsia="nb-NO"/>
          </w:rPr>
          <w:t>ne</w:t>
        </w:r>
      </w:ins>
      <w:ins w:id="127" w:author="André Staalstrøm" w:date="2020-06-23T22:53:00Z">
        <w:r>
          <w:rPr>
            <w:rFonts w:ascii="Calibri" w:eastAsia="Times New Roman" w:hAnsi="Calibri" w:cs="Times New Roman"/>
            <w:szCs w:val="20"/>
            <w:lang w:eastAsia="nb-NO"/>
          </w:rPr>
          <w:t xml:space="preserve"> ble beregnet basert på denne antatte befolkningsutviklingen.</w:t>
        </w:r>
      </w:ins>
      <w:ins w:id="128" w:author="André Staalstrøm" w:date="2020-06-23T22:54:00Z">
        <w:r>
          <w:rPr>
            <w:rFonts w:ascii="Calibri" w:eastAsia="Times New Roman" w:hAnsi="Calibri" w:cs="Times New Roman"/>
            <w:szCs w:val="20"/>
            <w:lang w:eastAsia="nb-NO"/>
          </w:rPr>
          <w:t xml:space="preserve"> </w:t>
        </w:r>
      </w:ins>
      <w:ins w:id="129" w:author="André Staalstrøm" w:date="2020-06-23T22:53:00Z">
        <w:r>
          <w:rPr>
            <w:rFonts w:ascii="Calibri" w:eastAsia="Times New Roman" w:hAnsi="Calibri" w:cs="Times New Roman"/>
            <w:szCs w:val="20"/>
            <w:lang w:eastAsia="nb-NO"/>
          </w:rPr>
          <w:t>Modellresultatene viste at d</w:t>
        </w:r>
      </w:ins>
      <w:ins w:id="130" w:author="André Staalstrøm" w:date="2020-06-23T22:49:00Z">
        <w:r w:rsidRPr="00677157">
          <w:rPr>
            <w:rFonts w:ascii="Calibri" w:eastAsia="Times New Roman" w:hAnsi="Calibri" w:cs="Times New Roman"/>
            <w:szCs w:val="20"/>
            <w:lang w:eastAsia="nb-NO"/>
          </w:rPr>
          <w:t xml:space="preserve">enne befolkningsøkningen generelt </w:t>
        </w:r>
      </w:ins>
      <w:ins w:id="131" w:author="André Staalstrøm" w:date="2020-06-23T22:53:00Z">
        <w:r>
          <w:rPr>
            <w:rFonts w:ascii="Calibri" w:eastAsia="Times New Roman" w:hAnsi="Calibri" w:cs="Times New Roman"/>
            <w:szCs w:val="20"/>
            <w:lang w:eastAsia="nb-NO"/>
          </w:rPr>
          <w:t xml:space="preserve">gir </w:t>
        </w:r>
      </w:ins>
      <w:ins w:id="132" w:author="André Staalstrøm" w:date="2020-06-23T22:49:00Z">
        <w:r w:rsidRPr="00677157">
          <w:rPr>
            <w:rFonts w:ascii="Calibri" w:eastAsia="Times New Roman" w:hAnsi="Calibri" w:cs="Times New Roman"/>
            <w:szCs w:val="20"/>
            <w:lang w:eastAsia="nb-NO"/>
          </w:rPr>
          <w:t>en økning i mengden planteplankton i overflatelaget, gitt at dagens rensegrad opprettholdes, og at det ikke er noen økning av tilførsel til overflatelaget</w:t>
        </w:r>
      </w:ins>
      <w:ins w:id="133" w:author="André Staalstrøm" w:date="2020-06-23T22:54:00Z">
        <w:r>
          <w:rPr>
            <w:rFonts w:ascii="Calibri" w:eastAsia="Times New Roman" w:hAnsi="Calibri" w:cs="Times New Roman"/>
            <w:szCs w:val="20"/>
            <w:lang w:eastAsia="nb-NO"/>
          </w:rPr>
          <w:t xml:space="preserve"> i form av overløp</w:t>
        </w:r>
      </w:ins>
      <w:ins w:id="134" w:author="André Staalstrøm" w:date="2020-06-23T22:49:00Z">
        <w:r w:rsidRPr="00677157">
          <w:rPr>
            <w:rFonts w:ascii="Calibri" w:eastAsia="Times New Roman" w:hAnsi="Calibri" w:cs="Times New Roman"/>
            <w:szCs w:val="20"/>
            <w:lang w:eastAsia="nb-NO"/>
          </w:rPr>
          <w:t xml:space="preserve">. Ifølge modellen vil det i Vestfjorden være omtrent like mye planteplankton i 2060 som det var på 90-tallet. </w:t>
        </w:r>
      </w:ins>
      <w:ins w:id="135" w:author="André Staalstrøm" w:date="2020-06-23T22:57:00Z">
        <w:r w:rsidRPr="00677157">
          <w:rPr>
            <w:rFonts w:ascii="Calibri" w:eastAsia="Times New Roman" w:hAnsi="Calibri" w:cs="Times New Roman"/>
            <w:szCs w:val="20"/>
            <w:lang w:eastAsia="nb-NO"/>
          </w:rPr>
          <w:t>Den positive utviklingen som har vært i de siste 20 årene vil i mer eller mindre grad reverseres.</w:t>
        </w:r>
        <w:r>
          <w:rPr>
            <w:rFonts w:ascii="Calibri" w:eastAsia="Times New Roman" w:hAnsi="Calibri" w:cs="Times New Roman"/>
            <w:szCs w:val="20"/>
            <w:lang w:eastAsia="nb-NO"/>
          </w:rPr>
          <w:t xml:space="preserve"> </w:t>
        </w:r>
      </w:ins>
      <w:ins w:id="136" w:author="André Staalstrøm" w:date="2020-06-23T22:49:00Z">
        <w:r w:rsidRPr="00677157">
          <w:rPr>
            <w:rFonts w:ascii="Calibri" w:eastAsia="Times New Roman" w:hAnsi="Calibri" w:cs="Times New Roman"/>
            <w:szCs w:val="20"/>
            <w:lang w:eastAsia="nb-NO"/>
          </w:rPr>
          <w:t>Resultater fra modellkjøringene indikerer at det ikke vil være mulig å bedre vannkvaliteten i overflatelaget kun ved å opprettholde dagens rensegrad med en slik befolkningsøkning som er skissert her.</w:t>
        </w:r>
      </w:ins>
    </w:p>
    <w:p w14:paraId="07D90494" w14:textId="77777777" w:rsidR="00677157" w:rsidRPr="00677157" w:rsidRDefault="00677157" w:rsidP="00677157">
      <w:pPr>
        <w:spacing w:after="0" w:line="240" w:lineRule="auto"/>
        <w:rPr>
          <w:ins w:id="137" w:author="André Staalstrøm" w:date="2020-06-23T22:36:00Z"/>
          <w:rFonts w:ascii="Calibri" w:eastAsia="Times New Roman" w:hAnsi="Calibri" w:cs="Times New Roman"/>
          <w:szCs w:val="20"/>
          <w:lang w:eastAsia="nb-NO"/>
        </w:rPr>
      </w:pPr>
    </w:p>
    <w:p w14:paraId="2B915BFD" w14:textId="7AAC793F" w:rsidR="00677157" w:rsidRPr="00677157" w:rsidRDefault="00677157" w:rsidP="00677157">
      <w:pPr>
        <w:spacing w:after="0" w:line="240" w:lineRule="auto"/>
        <w:rPr>
          <w:ins w:id="138" w:author="André Staalstrøm" w:date="2020-06-23T22:36:00Z"/>
          <w:rFonts w:ascii="Calibri" w:eastAsia="Times New Roman" w:hAnsi="Calibri" w:cs="Times New Roman"/>
          <w:szCs w:val="20"/>
          <w:lang w:eastAsia="nb-NO"/>
        </w:rPr>
      </w:pPr>
      <w:ins w:id="139" w:author="André Staalstrøm" w:date="2020-06-23T22:36:00Z">
        <w:r w:rsidRPr="00677157">
          <w:rPr>
            <w:rFonts w:ascii="Calibri" w:eastAsia="Times New Roman" w:hAnsi="Calibri" w:cs="Times New Roman"/>
            <w:szCs w:val="20"/>
            <w:lang w:eastAsia="nb-NO"/>
          </w:rPr>
          <w:t xml:space="preserve">For å vurdere effekten av tilførsel til fjorden </w:t>
        </w:r>
      </w:ins>
      <w:ins w:id="140" w:author="André Staalstrøm" w:date="2020-06-23T22:54:00Z">
        <w:r w:rsidR="00E443E1">
          <w:rPr>
            <w:rFonts w:ascii="Calibri" w:eastAsia="Times New Roman" w:hAnsi="Calibri" w:cs="Times New Roman"/>
            <w:szCs w:val="20"/>
            <w:lang w:eastAsia="nb-NO"/>
          </w:rPr>
          <w:t>ble</w:t>
        </w:r>
      </w:ins>
      <w:ins w:id="141" w:author="André Staalstrøm" w:date="2020-06-23T22:36:00Z">
        <w:r w:rsidRPr="00677157">
          <w:rPr>
            <w:rFonts w:ascii="Calibri" w:eastAsia="Times New Roman" w:hAnsi="Calibri" w:cs="Times New Roman"/>
            <w:szCs w:val="20"/>
            <w:lang w:eastAsia="nb-NO"/>
          </w:rPr>
          <w:t xml:space="preserve"> tilførsel av C, N, P og Si fra renseanleggene variert mellom ±100% av det de er i dag, og tilførslene fra elvene med ±80% av det de er i dag, mens vannmengdene har blitt holdt konstant. Hvis alle renseanleggene hadde sluppet ut dobbelt så mye C, N, P og Si som i dag antyder modellen at de høyeste klorofyll a verdiene i overflaten kunne økt med 0,5-1,0 µg/L, og det kunne potensielt vært en tilsvarende reduksjon om alt C, N, P og Si ble fjernet. </w:t>
        </w:r>
      </w:ins>
      <w:ins w:id="142" w:author="André Staalstrøm" w:date="2020-06-23T22:55:00Z">
        <w:r w:rsidR="00E443E1">
          <w:rPr>
            <w:rFonts w:ascii="Calibri" w:eastAsia="Times New Roman" w:hAnsi="Calibri" w:cs="Times New Roman"/>
            <w:szCs w:val="20"/>
            <w:lang w:eastAsia="nb-NO"/>
          </w:rPr>
          <w:t>Grunnen til at effektene ikke er større, er at de store utslippene til fjorden slippes ut på dypet</w:t>
        </w:r>
      </w:ins>
      <w:ins w:id="143" w:author="André Staalstrøm" w:date="2020-06-23T22:56:00Z">
        <w:r w:rsidR="00E443E1">
          <w:rPr>
            <w:rFonts w:ascii="Calibri" w:eastAsia="Times New Roman" w:hAnsi="Calibri" w:cs="Times New Roman"/>
            <w:szCs w:val="20"/>
            <w:lang w:eastAsia="nb-NO"/>
          </w:rPr>
          <w:t xml:space="preserve"> (40-50 m) og ikke til overflatelaget. </w:t>
        </w:r>
      </w:ins>
    </w:p>
    <w:p w14:paraId="0282B18F" w14:textId="77777777" w:rsidR="00677157" w:rsidRPr="00677157" w:rsidRDefault="00677157" w:rsidP="00677157">
      <w:pPr>
        <w:spacing w:after="0" w:line="240" w:lineRule="auto"/>
        <w:rPr>
          <w:ins w:id="144" w:author="André Staalstrøm" w:date="2020-06-23T22:36:00Z"/>
          <w:rFonts w:ascii="Calibri" w:eastAsia="Times New Roman" w:hAnsi="Calibri" w:cs="Times New Roman"/>
          <w:szCs w:val="20"/>
          <w:lang w:eastAsia="nb-NO"/>
        </w:rPr>
      </w:pPr>
    </w:p>
    <w:p w14:paraId="6AE27AB6" w14:textId="1648E5A9" w:rsidR="00677157" w:rsidRPr="00677157" w:rsidRDefault="00677157" w:rsidP="00677157">
      <w:pPr>
        <w:spacing w:after="0" w:line="240" w:lineRule="auto"/>
        <w:rPr>
          <w:ins w:id="145" w:author="André Staalstrøm" w:date="2020-06-23T22:36:00Z"/>
          <w:rFonts w:ascii="Calibri" w:eastAsia="Times New Roman" w:hAnsi="Calibri" w:cs="Times New Roman"/>
          <w:szCs w:val="20"/>
          <w:lang w:eastAsia="nb-NO"/>
        </w:rPr>
      </w:pPr>
      <w:ins w:id="146" w:author="André Staalstrøm" w:date="2020-06-23T22:36:00Z">
        <w:r w:rsidRPr="00677157">
          <w:rPr>
            <w:rFonts w:ascii="Calibri" w:eastAsia="Times New Roman" w:hAnsi="Calibri" w:cs="Times New Roman"/>
            <w:szCs w:val="20"/>
            <w:lang w:eastAsia="nb-NO"/>
          </w:rPr>
          <w:t>Bassengene Bunnebotten, Oslo havn og Bærumsbassenget er spesielt følsomme for endringer i tilførsel fra elvene</w:t>
        </w:r>
      </w:ins>
      <w:ins w:id="147" w:author="André Staalstrøm" w:date="2020-06-23T23:03:00Z">
        <w:r w:rsidR="00DB2880">
          <w:rPr>
            <w:rFonts w:ascii="Calibri" w:eastAsia="Times New Roman" w:hAnsi="Calibri" w:cs="Times New Roman"/>
            <w:szCs w:val="20"/>
            <w:lang w:eastAsia="nb-NO"/>
          </w:rPr>
          <w:t>, som jo går ut i overflaten.</w:t>
        </w:r>
      </w:ins>
      <w:ins w:id="148" w:author="André Staalstrøm" w:date="2020-06-23T22:36:00Z">
        <w:r w:rsidRPr="00677157">
          <w:rPr>
            <w:rFonts w:ascii="Calibri" w:eastAsia="Times New Roman" w:hAnsi="Calibri" w:cs="Times New Roman"/>
            <w:szCs w:val="20"/>
            <w:lang w:eastAsia="nb-NO"/>
          </w:rPr>
          <w:t xml:space="preserve"> Hvis tilførselen av C, N, P og Si fra alle elvene hadde økt med 80 %, kunne klorofyll a verdiene i overflatelaget økt med opp mot 3 µg/L i disse bassengene, mens det ville vært mindre endringer i de andre bassengene. Dette skyldes mest sannsynlig at oppholdstiden i overflatelaget er større i disse bassengene enn i resten av fjorden. Å redusere tilførslene til overflatelaget innenfor øyene i Oslofjorden peker seg ut som et av de mest effektive tiltakene for å bedre vannkvaliteten i fjorden.   </w:t>
        </w:r>
      </w:ins>
    </w:p>
    <w:p w14:paraId="130E4527" w14:textId="77777777" w:rsidR="00677157" w:rsidRPr="00677157" w:rsidRDefault="00677157" w:rsidP="00677157">
      <w:pPr>
        <w:spacing w:after="0" w:line="240" w:lineRule="auto"/>
        <w:rPr>
          <w:ins w:id="149" w:author="André Staalstrøm" w:date="2020-06-23T22:36:00Z"/>
          <w:rFonts w:ascii="Calibri" w:eastAsia="Times New Roman" w:hAnsi="Calibri" w:cs="Times New Roman"/>
          <w:szCs w:val="20"/>
          <w:lang w:eastAsia="nb-NO"/>
        </w:rPr>
      </w:pPr>
    </w:p>
    <w:p w14:paraId="257FAF87" w14:textId="77777777" w:rsidR="00677157" w:rsidRPr="00677157" w:rsidRDefault="00677157" w:rsidP="00677157">
      <w:pPr>
        <w:spacing w:after="0" w:line="240" w:lineRule="auto"/>
        <w:rPr>
          <w:ins w:id="150" w:author="André Staalstrøm" w:date="2020-06-23T22:36:00Z"/>
          <w:rFonts w:ascii="Calibri" w:eastAsia="Times New Roman" w:hAnsi="Calibri" w:cs="Times New Roman"/>
          <w:szCs w:val="20"/>
          <w:lang w:eastAsia="nb-NO"/>
        </w:rPr>
      </w:pPr>
      <w:ins w:id="151" w:author="André Staalstrøm" w:date="2020-06-23T22:36:00Z">
        <w:r w:rsidRPr="00677157">
          <w:rPr>
            <w:rFonts w:ascii="Calibri" w:eastAsia="Times New Roman" w:hAnsi="Calibri" w:cs="Times New Roman"/>
            <w:szCs w:val="20"/>
            <w:lang w:eastAsia="nb-NO"/>
          </w:rPr>
          <w:t>Fjorden blir også varmere, og i modellen påvirker temperaturen det biologiske livet på flere måter. Planktonalgenes vekst, respirasjon og dødelighet går raskere når temperaturen øker. Samtidig så går nedbrytning av organisk stoff raskere. Hvis lufttemperaturen øker med 2 grader, så øker vanntemperaturen i fjorden overflatelag med omtrent 0,7 grader, og på 60-65 m med omtrent 0,3 grader. Ifølge modellen så fører dette til økt konsentrasjon av hydrogensulfid hvis vannmassen er anoksisk, men liten endring hvis vannmassen er hypoksisk. Modellen gir ikke noe entydig svar på om det blir mer eller mindre planteplankton i overflatelaget i et varmere klima.</w:t>
        </w:r>
      </w:ins>
    </w:p>
    <w:p w14:paraId="2E7D9706" w14:textId="77777777" w:rsidR="00677157" w:rsidRPr="00677157" w:rsidRDefault="00677157" w:rsidP="00677157">
      <w:pPr>
        <w:spacing w:after="0" w:line="240" w:lineRule="auto"/>
        <w:rPr>
          <w:ins w:id="152" w:author="André Staalstrøm" w:date="2020-06-23T22:36:00Z"/>
          <w:rFonts w:ascii="Calibri" w:eastAsia="Times New Roman" w:hAnsi="Calibri" w:cs="Times New Roman"/>
          <w:szCs w:val="20"/>
          <w:lang w:eastAsia="nb-NO"/>
        </w:rPr>
      </w:pPr>
    </w:p>
    <w:p w14:paraId="19846219" w14:textId="231797E0" w:rsidR="00677157" w:rsidRPr="00E15009" w:rsidRDefault="00677157" w:rsidP="00677157">
      <w:pPr>
        <w:spacing w:after="0" w:line="240" w:lineRule="auto"/>
        <w:rPr>
          <w:rFonts w:ascii="Calibri" w:eastAsia="Times New Roman" w:hAnsi="Calibri" w:cs="Times New Roman"/>
          <w:szCs w:val="20"/>
          <w:lang w:eastAsia="nb-NO"/>
        </w:rPr>
      </w:pPr>
      <w:ins w:id="153" w:author="André Staalstrøm" w:date="2020-06-23T22:36:00Z">
        <w:r w:rsidRPr="00677157">
          <w:rPr>
            <w:rFonts w:ascii="Calibri" w:eastAsia="Times New Roman" w:hAnsi="Calibri" w:cs="Times New Roman"/>
            <w:szCs w:val="20"/>
            <w:lang w:eastAsia="nb-NO"/>
          </w:rPr>
          <w:t>I NFM er det antatt at fjordens blåskjell har en biomasse på 1,2 millioner tonn karbon når modellsimuleringene starter. Denne biomassen blir fordelt på de ni bassengene ut ifra lengden på strandlinjen i hvert basseng. Når disse blåskjellene fjernes fullstendig fra modellen gir dette store negative endringer i vannkvaliteten. Klorofyll a verdiene kan potensielt øke med 2-3 µg/L om alle blåskjell plutselig forsvinner. Dette modell-resultatet må ansees for å være et grovt anslag, siden det ikke er kjent hvor mye biomasse blåskjellene har i fjorden på det nåværende tidspunktet. Men dette modellresultatet viser hvor viktig blåskjell kan være for fjordens vannkvalitet.</w:t>
        </w:r>
      </w:ins>
    </w:p>
    <w:p w14:paraId="691C57AA" w14:textId="77777777" w:rsidR="00DB2880" w:rsidRDefault="00DB2880">
      <w:pPr>
        <w:rPr>
          <w:ins w:id="154" w:author="André Staalstrøm" w:date="2020-06-23T22:58:00Z"/>
          <w:rFonts w:eastAsia="Times New Roman"/>
          <w:lang w:eastAsia="nb-NO"/>
        </w:rPr>
      </w:pPr>
      <w:bookmarkStart w:id="155" w:name="_Toc43198308"/>
    </w:p>
    <w:p w14:paraId="7F5C09CB" w14:textId="77777777" w:rsidR="00DB2880" w:rsidRPr="00E15009" w:rsidRDefault="00DB2880" w:rsidP="00DB2880">
      <w:pPr>
        <w:spacing w:after="0" w:line="240" w:lineRule="auto"/>
        <w:rPr>
          <w:moveTo w:id="156" w:author="André Staalstrøm" w:date="2020-06-23T22:58:00Z"/>
          <w:rFonts w:ascii="Calibri" w:eastAsia="Times New Roman" w:hAnsi="Calibri" w:cs="Times New Roman"/>
          <w:b/>
          <w:bCs/>
          <w:szCs w:val="20"/>
          <w:lang w:eastAsia="nb-NO"/>
        </w:rPr>
      </w:pPr>
      <w:moveToRangeStart w:id="157" w:author="André Staalstrøm" w:date="2020-06-23T22:58:00Z" w:name="move43845553"/>
      <w:moveTo w:id="158" w:author="André Staalstrøm" w:date="2020-06-23T22:58:00Z">
        <w:r w:rsidRPr="00E15009">
          <w:rPr>
            <w:rFonts w:ascii="Calibri" w:eastAsia="Times New Roman" w:hAnsi="Calibri" w:cs="Times New Roman"/>
            <w:b/>
            <w:bCs/>
            <w:szCs w:val="20"/>
            <w:lang w:eastAsia="nb-NO"/>
          </w:rPr>
          <w:t>Urban vannkvaliteten i et holistisk perspektiv</w:t>
        </w:r>
      </w:moveTo>
    </w:p>
    <w:p w14:paraId="08F0A650" w14:textId="77777777" w:rsidR="00DB2880" w:rsidRPr="00E15009" w:rsidRDefault="00DB2880" w:rsidP="00DB2880">
      <w:pPr>
        <w:spacing w:after="0" w:line="240" w:lineRule="auto"/>
        <w:rPr>
          <w:moveTo w:id="159" w:author="André Staalstrøm" w:date="2020-06-23T22:58:00Z"/>
          <w:rFonts w:ascii="Calibri" w:eastAsia="Times New Roman" w:hAnsi="Calibri" w:cs="Times New Roman"/>
          <w:szCs w:val="20"/>
          <w:lang w:eastAsia="nb-NO"/>
        </w:rPr>
      </w:pPr>
      <w:moveTo w:id="160" w:author="André Staalstrøm" w:date="2020-06-23T22:58:00Z">
        <w:r w:rsidRPr="00E15009">
          <w:rPr>
            <w:rFonts w:ascii="Calibri" w:eastAsia="Times New Roman" w:hAnsi="Calibri" w:cs="Times New Roman"/>
            <w:szCs w:val="20"/>
            <w:lang w:eastAsia="nb-NO"/>
          </w:rPr>
          <w:t>Girardet (2020) gjorde nylig noen betraktninger om miljøpåvirkninger på grunn av vekst av urbane områder globalt, og er bekymret for hvor lite fokus det er på dette. Han skriver:</w:t>
        </w:r>
      </w:moveTo>
    </w:p>
    <w:p w14:paraId="1328FE64" w14:textId="77777777" w:rsidR="00DB2880" w:rsidRPr="00E15009" w:rsidRDefault="00DB2880" w:rsidP="00DB2880">
      <w:pPr>
        <w:spacing w:after="0" w:line="240" w:lineRule="auto"/>
        <w:rPr>
          <w:moveTo w:id="161" w:author="André Staalstrøm" w:date="2020-06-23T22:58:00Z"/>
          <w:rFonts w:ascii="Calibri" w:eastAsia="Times New Roman" w:hAnsi="Calibri" w:cs="Times New Roman"/>
          <w:szCs w:val="20"/>
          <w:lang w:eastAsia="nb-NO"/>
        </w:rPr>
      </w:pPr>
    </w:p>
    <w:p w14:paraId="26B40611" w14:textId="77777777" w:rsidR="00DB2880" w:rsidRPr="00E15009" w:rsidRDefault="00DB2880" w:rsidP="00DB2880">
      <w:pPr>
        <w:spacing w:after="0" w:line="240" w:lineRule="auto"/>
        <w:rPr>
          <w:moveTo w:id="162" w:author="André Staalstrøm" w:date="2020-06-23T22:58:00Z"/>
          <w:rFonts w:ascii="Calibri" w:eastAsia="Times New Roman" w:hAnsi="Calibri" w:cs="Times New Roman"/>
          <w:szCs w:val="20"/>
          <w:lang w:eastAsia="nb-NO"/>
        </w:rPr>
      </w:pPr>
      <w:moveTo w:id="163" w:author="André Staalstrøm" w:date="2020-06-23T22:58:00Z">
        <w:del w:id="164" w:author="André Staalstrøm" w:date="2020-06-23T23:06:00Z">
          <w:r w:rsidRPr="00E15009" w:rsidDel="00DB2880">
            <w:rPr>
              <w:rFonts w:ascii="Calibri" w:eastAsia="Times New Roman" w:hAnsi="Calibri" w:cs="Times New Roman"/>
              <w:szCs w:val="20"/>
              <w:lang w:eastAsia="nb-NO"/>
            </w:rPr>
            <w:delText xml:space="preserve"> </w:delText>
          </w:r>
        </w:del>
        <w:r w:rsidRPr="00E15009">
          <w:rPr>
            <w:rFonts w:ascii="Calibri" w:eastAsia="Times New Roman" w:hAnsi="Calibri" w:cs="Times New Roman"/>
            <w:szCs w:val="20"/>
            <w:lang w:eastAsia="nb-NO"/>
          </w:rPr>
          <w:t xml:space="preserve">«Over hele verden har vi en tendens til å bekymre oss lite for hvor ressursene vi bruker kommer fra, og hvor avfallet vårt havner. Vi har en tendens til å ha en viss ide om endeholdeplassen til vårt faste avfall, men vet lite om hvor det flytende avfall som vi skyller bort, havner. Faktum er at vi alle bidrar til hundrevis av døde soner i og utenfor estuarier over hele planeten. I tillegg til nitrogen, kalium og fosfat som maten vår - og </w:t>
        </w:r>
        <w:r w:rsidRPr="00E15009">
          <w:rPr>
            <w:rFonts w:ascii="Calibri" w:eastAsia="Times New Roman" w:hAnsi="Calibri" w:cs="Times New Roman"/>
            <w:szCs w:val="20"/>
            <w:lang w:eastAsia="nb-NO"/>
          </w:rPr>
          <w:lastRenderedPageBreak/>
          <w:t xml:space="preserve">derfor kloakken - inneholder, er avrenning fra landbruk, så vel som miljøgifter fra industri, også en del av blandingen. Hvis vi mener alvor med en bærekraftig livsstil i byene, må vi ikke bare rense kloakken vår, men også resirkulere næringsstoffene den inneholder, slik at de kan tilbakeføres til jordbruksarealene som fôrer oss.» </w:t>
        </w:r>
      </w:moveTo>
    </w:p>
    <w:p w14:paraId="63597571" w14:textId="77777777" w:rsidR="00DB2880" w:rsidRPr="00E15009" w:rsidRDefault="00DB2880" w:rsidP="00DB2880">
      <w:pPr>
        <w:spacing w:after="0" w:line="240" w:lineRule="auto"/>
        <w:rPr>
          <w:moveTo w:id="165" w:author="André Staalstrøm" w:date="2020-06-23T22:58:00Z"/>
          <w:rFonts w:ascii="Calibri" w:eastAsia="Times New Roman" w:hAnsi="Calibri" w:cs="Times New Roman"/>
          <w:szCs w:val="20"/>
          <w:lang w:eastAsia="nb-NO"/>
        </w:rPr>
      </w:pPr>
    </w:p>
    <w:p w14:paraId="79FB63E3" w14:textId="77777777" w:rsidR="00DB2880" w:rsidRPr="00E15009" w:rsidRDefault="00DB2880" w:rsidP="00DB2880">
      <w:pPr>
        <w:spacing w:after="0" w:line="240" w:lineRule="auto"/>
        <w:rPr>
          <w:moveTo w:id="166" w:author="André Staalstrøm" w:date="2020-06-23T22:58:00Z"/>
          <w:rFonts w:ascii="Calibri" w:eastAsia="Times New Roman" w:hAnsi="Calibri" w:cs="Times New Roman"/>
          <w:szCs w:val="20"/>
          <w:lang w:eastAsia="nb-NO"/>
        </w:rPr>
      </w:pPr>
      <w:moveTo w:id="167" w:author="André Staalstrøm" w:date="2020-06-23T22:58:00Z">
        <w:del w:id="168" w:author="André Staalstrøm" w:date="2020-06-23T23:06:00Z">
          <w:r w:rsidRPr="00E15009" w:rsidDel="00DB2880">
            <w:rPr>
              <w:rFonts w:ascii="Calibri" w:eastAsia="Times New Roman" w:hAnsi="Calibri" w:cs="Times New Roman"/>
              <w:szCs w:val="20"/>
              <w:lang w:eastAsia="nb-NO"/>
            </w:rPr>
            <w:delText xml:space="preserve"> </w:delText>
          </w:r>
        </w:del>
        <w:r w:rsidRPr="00E15009">
          <w:rPr>
            <w:rFonts w:ascii="Calibri" w:eastAsia="Times New Roman" w:hAnsi="Calibri" w:cs="Times New Roman"/>
            <w:szCs w:val="20"/>
            <w:lang w:eastAsia="nb-NO"/>
          </w:rPr>
          <w:t>De viktigste investeringene som påvirker vannkvaliteten mest i Indre Oslofjord er:</w:t>
        </w:r>
      </w:moveTo>
    </w:p>
    <w:p w14:paraId="3C33F4A0" w14:textId="77777777" w:rsidR="00DB2880" w:rsidRPr="00E15009" w:rsidRDefault="00DB2880" w:rsidP="00DB2880">
      <w:pPr>
        <w:spacing w:after="0" w:line="240" w:lineRule="auto"/>
        <w:rPr>
          <w:moveTo w:id="169" w:author="André Staalstrøm" w:date="2020-06-23T22:58:00Z"/>
          <w:rFonts w:ascii="Calibri" w:eastAsia="Times New Roman" w:hAnsi="Calibri" w:cs="Times New Roman"/>
          <w:szCs w:val="20"/>
          <w:lang w:eastAsia="nb-NO"/>
        </w:rPr>
      </w:pPr>
      <w:moveTo w:id="170" w:author="André Staalstrøm" w:date="2020-06-23T22:58:00Z">
        <w:r w:rsidRPr="00E15009">
          <w:rPr>
            <w:rFonts w:ascii="Calibri" w:eastAsia="Times New Roman" w:hAnsi="Calibri" w:cs="Times New Roman"/>
            <w:szCs w:val="20"/>
            <w:lang w:eastAsia="nb-NO"/>
          </w:rPr>
          <w:t>1. utbygging av ledningsnett som gjør det mulig å slippe ut mesteparten av avløpsvannet på dypet,</w:t>
        </w:r>
      </w:moveTo>
    </w:p>
    <w:p w14:paraId="303C6D07" w14:textId="77777777" w:rsidR="00DB2880" w:rsidRPr="00E15009" w:rsidRDefault="00DB2880" w:rsidP="00DB2880">
      <w:pPr>
        <w:spacing w:after="0" w:line="240" w:lineRule="auto"/>
        <w:rPr>
          <w:moveTo w:id="171" w:author="André Staalstrøm" w:date="2020-06-23T22:58:00Z"/>
          <w:rFonts w:ascii="Calibri" w:eastAsia="Times New Roman" w:hAnsi="Calibri" w:cs="Times New Roman"/>
          <w:szCs w:val="20"/>
          <w:lang w:eastAsia="nb-NO"/>
        </w:rPr>
      </w:pPr>
      <w:moveTo w:id="172" w:author="André Staalstrøm" w:date="2020-06-23T22:58:00Z">
        <w:r w:rsidRPr="00E15009">
          <w:rPr>
            <w:rFonts w:ascii="Calibri" w:eastAsia="Times New Roman" w:hAnsi="Calibri" w:cs="Times New Roman"/>
            <w:szCs w:val="20"/>
            <w:lang w:eastAsia="nb-NO"/>
          </w:rPr>
          <w:t xml:space="preserve">2. anlegg for fosforrensing og </w:t>
        </w:r>
      </w:moveTo>
    </w:p>
    <w:p w14:paraId="192F6349" w14:textId="77777777" w:rsidR="00DB2880" w:rsidRPr="00E15009" w:rsidRDefault="00DB2880" w:rsidP="00DB2880">
      <w:pPr>
        <w:spacing w:after="0" w:line="240" w:lineRule="auto"/>
        <w:rPr>
          <w:moveTo w:id="173" w:author="André Staalstrøm" w:date="2020-06-23T22:58:00Z"/>
          <w:rFonts w:ascii="Calibri" w:eastAsia="Times New Roman" w:hAnsi="Calibri" w:cs="Times New Roman"/>
          <w:szCs w:val="20"/>
          <w:lang w:eastAsia="nb-NO"/>
        </w:rPr>
      </w:pPr>
      <w:moveTo w:id="174" w:author="André Staalstrøm" w:date="2020-06-23T22:58:00Z">
        <w:r w:rsidRPr="00E15009">
          <w:rPr>
            <w:rFonts w:ascii="Calibri" w:eastAsia="Times New Roman" w:hAnsi="Calibri" w:cs="Times New Roman"/>
            <w:szCs w:val="20"/>
            <w:lang w:eastAsia="nb-NO"/>
          </w:rPr>
          <w:t>3. anlegg for nitrogenrensing.</w:t>
        </w:r>
      </w:moveTo>
    </w:p>
    <w:p w14:paraId="4A00B4C5" w14:textId="77777777" w:rsidR="00DB2880" w:rsidRPr="00E15009" w:rsidRDefault="00DB2880" w:rsidP="00DB2880">
      <w:pPr>
        <w:spacing w:after="0" w:line="240" w:lineRule="auto"/>
        <w:rPr>
          <w:moveTo w:id="175" w:author="André Staalstrøm" w:date="2020-06-23T22:58:00Z"/>
          <w:rFonts w:ascii="Calibri" w:eastAsia="Times New Roman" w:hAnsi="Calibri" w:cs="Times New Roman"/>
          <w:szCs w:val="20"/>
          <w:lang w:eastAsia="nb-NO"/>
        </w:rPr>
      </w:pPr>
    </w:p>
    <w:p w14:paraId="1823CDD3" w14:textId="77777777" w:rsidR="00DB2880" w:rsidRPr="00E15009" w:rsidRDefault="00DB2880" w:rsidP="00DB2880">
      <w:pPr>
        <w:spacing w:after="0" w:line="240" w:lineRule="auto"/>
        <w:rPr>
          <w:moveTo w:id="176" w:author="André Staalstrøm" w:date="2020-06-23T22:58:00Z"/>
          <w:rFonts w:ascii="Calibri" w:eastAsia="Times New Roman" w:hAnsi="Calibri" w:cs="Times New Roman"/>
          <w:szCs w:val="20"/>
          <w:lang w:eastAsia="nb-NO"/>
        </w:rPr>
      </w:pPr>
      <w:moveTo w:id="177" w:author="André Staalstrøm" w:date="2020-06-23T22:58:00Z">
        <w:r w:rsidRPr="00E15009">
          <w:rPr>
            <w:rFonts w:ascii="Calibri" w:eastAsia="Times New Roman" w:hAnsi="Calibri" w:cs="Times New Roman"/>
            <w:szCs w:val="20"/>
            <w:lang w:eastAsia="nb-NO"/>
          </w:rPr>
          <w:t>Til tross for disse investeringene er vannkvaliteten fortsatt ikke god nok til å tilfredsstille</w:t>
        </w:r>
      </w:moveTo>
    </w:p>
    <w:p w14:paraId="309BCC7A" w14:textId="77777777" w:rsidR="00DB2880" w:rsidRPr="00E15009" w:rsidRDefault="00DB2880" w:rsidP="00DB2880">
      <w:pPr>
        <w:spacing w:after="0" w:line="240" w:lineRule="auto"/>
        <w:rPr>
          <w:moveTo w:id="178" w:author="André Staalstrøm" w:date="2020-06-23T22:58:00Z"/>
          <w:rFonts w:ascii="Calibri" w:eastAsia="Times New Roman" w:hAnsi="Calibri" w:cs="Times New Roman"/>
          <w:szCs w:val="20"/>
          <w:lang w:eastAsia="nb-NO"/>
        </w:rPr>
      </w:pPr>
      <w:moveTo w:id="179" w:author="André Staalstrøm" w:date="2020-06-23T22:58:00Z">
        <w:r w:rsidRPr="00E15009">
          <w:rPr>
            <w:rFonts w:ascii="Calibri" w:eastAsia="Times New Roman" w:hAnsi="Calibri" w:cs="Times New Roman"/>
            <w:szCs w:val="20"/>
            <w:lang w:eastAsia="nb-NO"/>
          </w:rPr>
          <w:t>vannforskriften. Men på den annen side så har denne infrastrukturen sørget for at vannkvaliteten ikke</w:t>
        </w:r>
      </w:moveTo>
    </w:p>
    <w:p w14:paraId="64004055" w14:textId="77777777" w:rsidR="00DB2880" w:rsidRDefault="00DB2880" w:rsidP="00DB2880">
      <w:pPr>
        <w:spacing w:after="0" w:line="240" w:lineRule="auto"/>
        <w:rPr>
          <w:moveTo w:id="180" w:author="André Staalstrøm" w:date="2020-06-23T22:58:00Z"/>
          <w:rFonts w:ascii="Calibri" w:eastAsia="Times New Roman" w:hAnsi="Calibri" w:cs="Times New Roman"/>
          <w:szCs w:val="20"/>
          <w:lang w:eastAsia="nb-NO"/>
        </w:rPr>
      </w:pPr>
      <w:moveTo w:id="181" w:author="André Staalstrøm" w:date="2020-06-23T22:58:00Z">
        <w:r w:rsidRPr="00E15009">
          <w:rPr>
            <w:rFonts w:ascii="Calibri" w:eastAsia="Times New Roman" w:hAnsi="Calibri" w:cs="Times New Roman"/>
            <w:szCs w:val="20"/>
            <w:lang w:eastAsia="nb-NO"/>
          </w:rPr>
          <w:t>har blitt forverret de siste 20 årene, til tross for at befolkningen har vokst kraftig.</w:t>
        </w:r>
        <w:r>
          <w:rPr>
            <w:rFonts w:ascii="Calibri" w:eastAsia="Times New Roman" w:hAnsi="Calibri" w:cs="Times New Roman"/>
            <w:szCs w:val="20"/>
            <w:lang w:eastAsia="nb-NO"/>
          </w:rPr>
          <w:t xml:space="preserve"> </w:t>
        </w:r>
      </w:moveTo>
    </w:p>
    <w:p w14:paraId="78B0D8D0" w14:textId="77777777" w:rsidR="00DB2880" w:rsidRPr="00E15009" w:rsidRDefault="00DB2880" w:rsidP="00DB2880">
      <w:pPr>
        <w:spacing w:after="0" w:line="240" w:lineRule="auto"/>
        <w:rPr>
          <w:moveTo w:id="182" w:author="André Staalstrøm" w:date="2020-06-23T22:58:00Z"/>
          <w:rFonts w:ascii="Calibri" w:eastAsia="Times New Roman" w:hAnsi="Calibri" w:cs="Times New Roman"/>
          <w:szCs w:val="20"/>
          <w:lang w:eastAsia="nb-NO"/>
        </w:rPr>
      </w:pPr>
    </w:p>
    <w:p w14:paraId="337A9EE5" w14:textId="77777777" w:rsidR="00DB2880" w:rsidRPr="00E15009" w:rsidRDefault="00DB2880" w:rsidP="00DB2880">
      <w:pPr>
        <w:spacing w:after="0" w:line="240" w:lineRule="auto"/>
        <w:rPr>
          <w:moveTo w:id="183" w:author="André Staalstrøm" w:date="2020-06-23T22:58:00Z"/>
          <w:rFonts w:ascii="Calibri" w:eastAsia="Times New Roman" w:hAnsi="Calibri" w:cs="Times New Roman"/>
          <w:szCs w:val="20"/>
          <w:lang w:eastAsia="nb-NO"/>
        </w:rPr>
      </w:pPr>
      <w:moveTo w:id="184" w:author="André Staalstrøm" w:date="2020-06-23T22:58:00Z">
        <w:r w:rsidRPr="00E15009">
          <w:rPr>
            <w:rFonts w:ascii="Calibri" w:eastAsia="Times New Roman" w:hAnsi="Calibri" w:cs="Times New Roman"/>
            <w:szCs w:val="20"/>
            <w:lang w:eastAsia="nb-NO"/>
          </w:rPr>
          <w:t>Vi burde heller ikke se oss blinde på kun vannkvaliteten ute i fjorden. Det har tidligere blitt vurdert om</w:t>
        </w:r>
      </w:moveTo>
    </w:p>
    <w:p w14:paraId="022E906F" w14:textId="77777777" w:rsidR="00DB2880" w:rsidRPr="00E15009" w:rsidRDefault="00DB2880" w:rsidP="00DB2880">
      <w:pPr>
        <w:spacing w:after="0" w:line="240" w:lineRule="auto"/>
        <w:rPr>
          <w:moveTo w:id="185" w:author="André Staalstrøm" w:date="2020-06-23T22:58:00Z"/>
          <w:rFonts w:ascii="Calibri" w:eastAsia="Times New Roman" w:hAnsi="Calibri" w:cs="Times New Roman"/>
          <w:szCs w:val="20"/>
          <w:lang w:eastAsia="nb-NO"/>
        </w:rPr>
      </w:pPr>
      <w:moveTo w:id="186" w:author="André Staalstrøm" w:date="2020-06-23T22:58:00Z">
        <w:r w:rsidRPr="00E15009">
          <w:rPr>
            <w:rFonts w:ascii="Calibri" w:eastAsia="Times New Roman" w:hAnsi="Calibri" w:cs="Times New Roman"/>
            <w:szCs w:val="20"/>
            <w:lang w:eastAsia="nb-NO"/>
          </w:rPr>
          <w:t>urinseparasjon vil ha en positiv virkning på vannkvaliteten i Indre Oslofjord, men dette ga bare en</w:t>
        </w:r>
      </w:moveTo>
    </w:p>
    <w:p w14:paraId="4F67B29D" w14:textId="77777777" w:rsidR="00DB2880" w:rsidRDefault="00DB2880" w:rsidP="00DB2880">
      <w:pPr>
        <w:spacing w:after="0" w:line="240" w:lineRule="auto"/>
        <w:rPr>
          <w:moveTo w:id="187" w:author="André Staalstrøm" w:date="2020-06-23T22:58:00Z"/>
          <w:rFonts w:ascii="Calibri" w:eastAsia="Times New Roman" w:hAnsi="Calibri" w:cs="Times New Roman"/>
          <w:szCs w:val="20"/>
          <w:lang w:eastAsia="nb-NO"/>
        </w:rPr>
      </w:pPr>
      <w:moveTo w:id="188" w:author="André Staalstrøm" w:date="2020-06-23T22:58:00Z">
        <w:r w:rsidRPr="00E15009">
          <w:rPr>
            <w:rFonts w:ascii="Calibri" w:eastAsia="Times New Roman" w:hAnsi="Calibri" w:cs="Times New Roman"/>
            <w:szCs w:val="20"/>
            <w:lang w:eastAsia="nb-NO"/>
          </w:rPr>
          <w:t>beskjeden bedring av oksygenforholdene i 40 m dyp. Effekten hadde vært mye</w:t>
        </w:r>
        <w:r>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større om utslippet hadde vært i overflaten og ikke i dypet. Det kan også vurderes eventuelle positive</w:t>
        </w:r>
        <w:r>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effekter av muligheten til å gjenbruke fosfor fra urin. Alle ressursene vi bruker, og som til slutt fører til</w:t>
        </w:r>
        <w:r>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lokale utslipp, har også en produksjonshistorie, og de kan allerede ha ført til forurensning i forbindelse</w:t>
        </w:r>
        <w:r>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med produksjonen i opprinnelsesområdet. Det er ikke gitt at rensing av avløpsvannet er eneste</w:t>
        </w:r>
        <w:r>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metode å redusere forurensing på. Det er selvsagt at et lokalt overvåkningsprogram må ha et lokalt</w:t>
        </w:r>
        <w:r>
          <w:rPr>
            <w:rFonts w:ascii="Calibri" w:eastAsia="Times New Roman" w:hAnsi="Calibri" w:cs="Times New Roman"/>
            <w:szCs w:val="20"/>
            <w:lang w:eastAsia="nb-NO"/>
          </w:rPr>
          <w:t xml:space="preserve"> </w:t>
        </w:r>
        <w:r w:rsidRPr="00E15009">
          <w:rPr>
            <w:rFonts w:ascii="Calibri" w:eastAsia="Times New Roman" w:hAnsi="Calibri" w:cs="Times New Roman"/>
            <w:szCs w:val="20"/>
            <w:lang w:eastAsia="nb-NO"/>
          </w:rPr>
          <w:t>fokus, men tiltak som vurderes bør vurderes med et holistisk blikk.</w:t>
        </w:r>
      </w:moveTo>
    </w:p>
    <w:moveToRangeEnd w:id="157"/>
    <w:p w14:paraId="0C30240E" w14:textId="6939CA8C" w:rsidR="00DB2880" w:rsidRDefault="00DB2880">
      <w:pPr>
        <w:rPr>
          <w:ins w:id="189" w:author="André Staalstrøm" w:date="2020-06-23T22:58:00Z"/>
          <w:rFonts w:asciiTheme="majorHAnsi" w:eastAsia="Times New Roman" w:hAnsiTheme="majorHAnsi" w:cstheme="majorBidi"/>
          <w:color w:val="2F5496" w:themeColor="accent1" w:themeShade="BF"/>
          <w:sz w:val="32"/>
          <w:szCs w:val="32"/>
          <w:lang w:eastAsia="nb-NO"/>
        </w:rPr>
      </w:pPr>
      <w:ins w:id="190" w:author="André Staalstrøm" w:date="2020-06-23T22:58:00Z">
        <w:r>
          <w:rPr>
            <w:rFonts w:eastAsia="Times New Roman"/>
            <w:lang w:eastAsia="nb-NO"/>
          </w:rPr>
          <w:br w:type="page"/>
        </w:r>
      </w:ins>
    </w:p>
    <w:p w14:paraId="517CA49A" w14:textId="640E1B09" w:rsidR="00F6358B" w:rsidRPr="00E15009" w:rsidRDefault="003254B9" w:rsidP="003254B9">
      <w:pPr>
        <w:pStyle w:val="Heading1"/>
        <w:rPr>
          <w:rFonts w:eastAsia="Times New Roman"/>
          <w:lang w:eastAsia="nb-NO"/>
        </w:rPr>
      </w:pPr>
      <w:r w:rsidRPr="00E15009">
        <w:rPr>
          <w:rFonts w:eastAsia="Times New Roman"/>
          <w:lang w:eastAsia="nb-NO"/>
        </w:rPr>
        <w:lastRenderedPageBreak/>
        <w:t>Årsovervåking med FerryBox</w:t>
      </w:r>
      <w:bookmarkEnd w:id="155"/>
    </w:p>
    <w:p w14:paraId="064BD5C3" w14:textId="77777777" w:rsidR="001E1209" w:rsidRPr="00E15009" w:rsidRDefault="001E1209" w:rsidP="00CA25BA">
      <w:pPr>
        <w:spacing w:before="240" w:after="0" w:line="240" w:lineRule="auto"/>
        <w:rPr>
          <w:rFonts w:asciiTheme="majorHAnsi" w:hAnsiTheme="majorHAnsi" w:cstheme="majorBidi"/>
          <w:b/>
          <w:bCs/>
          <w:szCs w:val="26"/>
          <w:lang w:eastAsia="nb-NO"/>
        </w:rPr>
      </w:pPr>
      <w:r w:rsidRPr="00E15009">
        <w:rPr>
          <w:b/>
          <w:bCs/>
          <w:lang w:eastAsia="nb-NO"/>
        </w:rPr>
        <w:t>Bakgrunn</w:t>
      </w:r>
    </w:p>
    <w:p w14:paraId="26545E54" w14:textId="64A82435" w:rsidR="001E1209" w:rsidRPr="00E15009" w:rsidRDefault="001E1209" w:rsidP="001E1209">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Denne undersøkelsen tar for seg overflatevannets kvalitet i Vestfjorden, med bruk av et FerryBox system på MS Color Fantasy. Programmet inneholder alle elementer som har inngått i tidligere overvåkning i fjorden (Årsobservasjoner-overflaten), dvs. FerryBox observasjoner, prøvetaking på en stasjon, kjemi og planteplankton. Sensormålinger av gulstoff (Colored Dissolved Organic Matter, cDOM) har også blitt utført med fluorescens sensorer (fDOM), samt utvalg av situasjoner med analyser av løst organisk karbon DOC (Dissolved Organic Carbon).</w:t>
      </w:r>
    </w:p>
    <w:p w14:paraId="0DB370BE" w14:textId="77777777" w:rsidR="001E1209" w:rsidRPr="00E15009" w:rsidRDefault="001E1209" w:rsidP="001E1209">
      <w:pPr>
        <w:spacing w:after="0" w:line="240" w:lineRule="auto"/>
        <w:rPr>
          <w:rFonts w:ascii="Calibri" w:eastAsia="Times New Roman" w:hAnsi="Calibri" w:cs="Times New Roman"/>
          <w:szCs w:val="20"/>
          <w:lang w:eastAsia="nb-NO"/>
        </w:rPr>
      </w:pPr>
    </w:p>
    <w:p w14:paraId="37F8F3A7" w14:textId="2181FD97" w:rsidR="001E1209" w:rsidRPr="00E15009" w:rsidRDefault="001E1209" w:rsidP="001E1209">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Målsettingen med programmet er å fremskaffe miljødata med fokus på næringssalter (eutrofiering) og planteplankton. Det skal ikke gjøres noen detaljert vurdering av dataene i Ferrybox-rapporten, men dataene skal benyttes i hovedundersøkelsen for fjorden og inngå i årsrapporten for overvåkningsprogrammet. Videre danner dataene grunnlaget for tolkning og validering av satellittdata.</w:t>
      </w:r>
    </w:p>
    <w:p w14:paraId="35C37FC3" w14:textId="77777777" w:rsidR="003254B9" w:rsidRPr="00E15009" w:rsidRDefault="003254B9" w:rsidP="00DC4F90">
      <w:pPr>
        <w:spacing w:after="0" w:line="240" w:lineRule="auto"/>
        <w:rPr>
          <w:rFonts w:ascii="Calibri" w:eastAsia="Times New Roman" w:hAnsi="Calibri" w:cs="Times New Roman"/>
          <w:szCs w:val="20"/>
          <w:lang w:eastAsia="nb-NO"/>
        </w:rPr>
      </w:pPr>
    </w:p>
    <w:p w14:paraId="2809312F" w14:textId="77777777" w:rsidR="003254B9" w:rsidRPr="00E15009" w:rsidRDefault="003254B9" w:rsidP="00F94111">
      <w:pPr>
        <w:pStyle w:val="Heading2"/>
        <w:rPr>
          <w:rFonts w:eastAsia="Times New Roman"/>
          <w:lang w:eastAsia="nb-NO"/>
        </w:rPr>
      </w:pPr>
      <w:bookmarkStart w:id="191" w:name="_Toc43198309"/>
      <w:r w:rsidRPr="00E15009">
        <w:rPr>
          <w:rFonts w:eastAsia="Times New Roman"/>
          <w:lang w:eastAsia="nb-NO"/>
        </w:rPr>
        <w:t>Sammendrag</w:t>
      </w:r>
      <w:bookmarkEnd w:id="191"/>
      <w:r w:rsidRPr="00E15009">
        <w:rPr>
          <w:rFonts w:eastAsia="Times New Roman"/>
          <w:lang w:eastAsia="nb-NO"/>
        </w:rPr>
        <w:t xml:space="preserve"> </w:t>
      </w:r>
    </w:p>
    <w:p w14:paraId="03B0ADA5" w14:textId="6CBBA41F" w:rsidR="003254B9" w:rsidRPr="00E15009" w:rsidRDefault="003254B9" w:rsidP="003254B9">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Denne rapporten presenterer resultatene fra årsovervåkingen</w:t>
      </w:r>
      <w:r w:rsidR="001B0686" w:rsidRPr="00E15009">
        <w:rPr>
          <w:rFonts w:ascii="Calibri" w:eastAsia="Times New Roman" w:hAnsi="Calibri" w:cs="Times New Roman"/>
          <w:szCs w:val="20"/>
          <w:lang w:eastAsia="nb-NO"/>
        </w:rPr>
        <w:t>,</w:t>
      </w:r>
      <w:r w:rsidRPr="00E15009">
        <w:rPr>
          <w:rFonts w:ascii="Calibri" w:eastAsia="Times New Roman" w:hAnsi="Calibri" w:cs="Times New Roman"/>
          <w:szCs w:val="20"/>
          <w:lang w:eastAsia="nb-NO"/>
        </w:rPr>
        <w:t xml:space="preserve"> foretatt for Fagrådet for vann- og avløpsteknisk samarbeid i indre Oslofjord i 2019 med bruk av NIVAs FerryBox system for måling og prøveinnsamling.</w:t>
      </w:r>
    </w:p>
    <w:p w14:paraId="2C02570E" w14:textId="77777777" w:rsidR="003254B9" w:rsidRPr="00E15009" w:rsidRDefault="003254B9" w:rsidP="003254B9">
      <w:pPr>
        <w:spacing w:after="0" w:line="240" w:lineRule="auto"/>
        <w:rPr>
          <w:rFonts w:ascii="Calibri" w:eastAsia="Times New Roman" w:hAnsi="Calibri" w:cs="Times New Roman"/>
          <w:szCs w:val="20"/>
          <w:lang w:eastAsia="nb-NO"/>
        </w:rPr>
      </w:pPr>
    </w:p>
    <w:p w14:paraId="70D26BD4" w14:textId="77777777" w:rsidR="003254B9" w:rsidRPr="00E15009" w:rsidRDefault="003254B9" w:rsidP="003254B9">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Temperaturen i Vestfjorden varierte i løpet av året som følge av sesongmessig oppvarming i sommerhalvåret og avkjøling i vinterhalvåret. Det var noe varmere overflatetemperatur om vinteren og litt kaldere sommertemperatur i 2019 enn de siste årene, som ett resultat av mildere vinter og en kaldere sommer. Saltholdigheten fra januar til slutten av april 2019 var preget av relativt salt vintervann som gradvis ble mindre salt utover i sesongen, med lavest verdier i perioden mai og juni. Til sammenligning var allikevel saltholdigheten ikke så lav som tidligere år på grunn av et mindre nedbørsrikt år enn de foregående. De høyere verdiene av oppløst organisk materiale (fDOM og DOC) sammenfaller med den lave saltholdigheten i juni og utover høsten og var mest utpreget i indre deler av fjorden.</w:t>
      </w:r>
    </w:p>
    <w:p w14:paraId="537FA99D" w14:textId="77777777" w:rsidR="003254B9" w:rsidRPr="00E15009" w:rsidRDefault="003254B9" w:rsidP="003254B9">
      <w:pPr>
        <w:spacing w:after="0" w:line="240" w:lineRule="auto"/>
        <w:rPr>
          <w:rFonts w:ascii="Calibri" w:eastAsia="Times New Roman" w:hAnsi="Calibri" w:cs="Times New Roman"/>
          <w:szCs w:val="20"/>
          <w:lang w:eastAsia="nb-NO"/>
        </w:rPr>
      </w:pPr>
    </w:p>
    <w:p w14:paraId="639AC0C7" w14:textId="77777777" w:rsidR="003254B9" w:rsidRPr="00E15009" w:rsidRDefault="003254B9" w:rsidP="003254B9">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 xml:space="preserve">Det var lite alger frem til april. Våroppblomstringen var i april (klorofyll-a ca. 4 mikrogram/l) og var dominert av </w:t>
      </w:r>
      <w:r w:rsidRPr="00E15009">
        <w:rPr>
          <w:rFonts w:ascii="Calibri" w:eastAsia="Times New Roman" w:hAnsi="Calibri" w:cs="Times New Roman"/>
          <w:i/>
          <w:szCs w:val="20"/>
          <w:lang w:eastAsia="nb-NO"/>
        </w:rPr>
        <w:t xml:space="preserve">Skeletonema </w:t>
      </w:r>
      <w:r w:rsidRPr="00E15009">
        <w:rPr>
          <w:rFonts w:ascii="Calibri" w:eastAsia="Times New Roman" w:hAnsi="Calibri" w:cs="Times New Roman"/>
          <w:szCs w:val="20"/>
          <w:lang w:eastAsia="nb-NO"/>
        </w:rPr>
        <w:t xml:space="preserve">cf. </w:t>
      </w:r>
      <w:r w:rsidRPr="00E15009">
        <w:rPr>
          <w:rFonts w:ascii="Calibri" w:eastAsia="Times New Roman" w:hAnsi="Calibri" w:cs="Times New Roman"/>
          <w:i/>
          <w:szCs w:val="20"/>
          <w:lang w:eastAsia="nb-NO"/>
        </w:rPr>
        <w:t xml:space="preserve">marinoi </w:t>
      </w:r>
      <w:r w:rsidRPr="00E15009">
        <w:rPr>
          <w:rFonts w:ascii="Calibri" w:eastAsia="Times New Roman" w:hAnsi="Calibri" w:cs="Times New Roman"/>
          <w:szCs w:val="20"/>
          <w:lang w:eastAsia="nb-NO"/>
        </w:rPr>
        <w:t xml:space="preserve">og </w:t>
      </w:r>
      <w:r w:rsidRPr="00E15009">
        <w:rPr>
          <w:rFonts w:ascii="Calibri" w:eastAsia="Times New Roman" w:hAnsi="Calibri" w:cs="Times New Roman"/>
          <w:i/>
          <w:szCs w:val="20"/>
          <w:lang w:eastAsia="nb-NO"/>
        </w:rPr>
        <w:t>Chaetoceros</w:t>
      </w:r>
      <w:r w:rsidRPr="00E15009">
        <w:rPr>
          <w:rFonts w:ascii="Calibri" w:eastAsia="Times New Roman" w:hAnsi="Calibri" w:cs="Times New Roman"/>
          <w:szCs w:val="20"/>
          <w:lang w:eastAsia="nb-NO"/>
        </w:rPr>
        <w:t xml:space="preserve">-arter. Det ble registrert lite alger i mai, men helt mot slutten av mai økte algebestanden igjen i en ny oppblomstring og da særlig gruppen andre flagellater og monader og det var en oppblomstring av flagellat-stadiet til </w:t>
      </w:r>
      <w:r w:rsidRPr="00E15009">
        <w:rPr>
          <w:rFonts w:ascii="Calibri" w:eastAsia="Times New Roman" w:hAnsi="Calibri" w:cs="Times New Roman"/>
          <w:i/>
          <w:szCs w:val="20"/>
          <w:lang w:eastAsia="nb-NO"/>
        </w:rPr>
        <w:t xml:space="preserve">Dictyocha speculum </w:t>
      </w:r>
      <w:r w:rsidRPr="00E15009">
        <w:rPr>
          <w:rFonts w:ascii="Calibri" w:eastAsia="Times New Roman" w:hAnsi="Calibri" w:cs="Times New Roman"/>
          <w:szCs w:val="20"/>
          <w:lang w:eastAsia="nb-NO"/>
        </w:rPr>
        <w:t>(ca 1 mill celler/L). I denne juni oppblomstringen ble det registrert høye klorofyll-a verdier samtidig med en stor kiselalgeforekomst. Den var mest utpreget i Vestfjorden og avtok i biomasse utover mot Drøbaksundet. Utover sommeren var det en del små kiselalger. På sensommeren og tidlig høst avtok algemengden, men mot slutten av høsten var det ny økning i kiselalgebestanden med et artsrikt samfunn. Fureflagellatene var på langt nær like tallrike som kiselalgene i 2019, men de var tilsted gjennom hele året og utgjorde i perioder en god del av biomassen. I mars-april var det et artsrikt samfunn fureflagellater</w:t>
      </w:r>
      <w:r w:rsidRPr="00E15009">
        <w:rPr>
          <w:rFonts w:ascii="Calibri" w:eastAsia="Times New Roman" w:hAnsi="Calibri" w:cs="Times New Roman"/>
          <w:i/>
          <w:szCs w:val="20"/>
          <w:lang w:eastAsia="nb-NO"/>
        </w:rPr>
        <w:t xml:space="preserve">. </w:t>
      </w:r>
      <w:r w:rsidRPr="00E15009">
        <w:rPr>
          <w:rFonts w:ascii="Calibri" w:eastAsia="Times New Roman" w:hAnsi="Calibri" w:cs="Times New Roman"/>
          <w:szCs w:val="20"/>
          <w:lang w:eastAsia="nb-NO"/>
        </w:rPr>
        <w:t xml:space="preserve">Flere arter i </w:t>
      </w:r>
      <w:r w:rsidRPr="00E15009">
        <w:rPr>
          <w:rFonts w:ascii="Calibri" w:eastAsia="Times New Roman" w:hAnsi="Calibri" w:cs="Times New Roman"/>
          <w:i/>
          <w:szCs w:val="20"/>
          <w:lang w:eastAsia="nb-NO"/>
        </w:rPr>
        <w:t>Tripos-</w:t>
      </w:r>
      <w:r w:rsidRPr="00E15009">
        <w:rPr>
          <w:rFonts w:ascii="Calibri" w:eastAsia="Times New Roman" w:hAnsi="Calibri" w:cs="Times New Roman"/>
          <w:szCs w:val="20"/>
          <w:lang w:eastAsia="nb-NO"/>
        </w:rPr>
        <w:t>slekten ble også registrert i vår-sommer perioden. Dette er store celler som bidrar med mye biomasse selv ved beskjedne antall.</w:t>
      </w:r>
    </w:p>
    <w:p w14:paraId="42E27CD7" w14:textId="77777777" w:rsidR="003254B9" w:rsidRPr="00E15009" w:rsidRDefault="003254B9" w:rsidP="003254B9">
      <w:pPr>
        <w:spacing w:after="0" w:line="240" w:lineRule="auto"/>
        <w:rPr>
          <w:rFonts w:ascii="Calibri" w:eastAsia="Times New Roman" w:hAnsi="Calibri" w:cs="Times New Roman"/>
          <w:szCs w:val="20"/>
          <w:lang w:eastAsia="nb-NO"/>
        </w:rPr>
      </w:pPr>
    </w:p>
    <w:p w14:paraId="05DC2930" w14:textId="77777777" w:rsidR="003254B9" w:rsidRPr="00E15009" w:rsidRDefault="003254B9" w:rsidP="00DC4F90">
      <w:pPr>
        <w:spacing w:after="0" w:line="240" w:lineRule="auto"/>
        <w:rPr>
          <w:rFonts w:ascii="Calibri" w:eastAsia="Times New Roman" w:hAnsi="Calibri" w:cs="Times New Roman"/>
          <w:szCs w:val="20"/>
          <w:lang w:eastAsia="nb-NO"/>
        </w:rPr>
      </w:pPr>
      <w:r w:rsidRPr="00E15009">
        <w:rPr>
          <w:rFonts w:ascii="Calibri" w:eastAsia="Times New Roman" w:hAnsi="Calibri" w:cs="Times New Roman"/>
          <w:szCs w:val="20"/>
          <w:lang w:eastAsia="nb-NO"/>
        </w:rPr>
        <w:t>De høyoppløselige sensordataene fra FerryBox med observasjoner annen hverdag illustrerer godt frekvensen og intensiteten til algeblomstringene og at de kan ha en tidsskala på under 2 uker. Dette vil være viktig i vurderingene av fjordens vannkvalitet når man baserer seg på bruk av 90-persentilen. Med månedlig prøvetagning kan man miste informasjon om flere blomstringer. De øvrige sensordataene viser også utviklingen av andre miljø- og klimavariable.</w:t>
      </w:r>
    </w:p>
    <w:p w14:paraId="6A24CB2F" w14:textId="3A684CC9" w:rsidR="003254B9" w:rsidRPr="00E15009" w:rsidRDefault="003254B9" w:rsidP="00DC4F90">
      <w:pPr>
        <w:spacing w:after="0" w:line="240" w:lineRule="auto"/>
        <w:rPr>
          <w:rFonts w:ascii="Calibri" w:eastAsia="Times New Roman" w:hAnsi="Calibri" w:cs="Times New Roman"/>
          <w:szCs w:val="20"/>
          <w:lang w:eastAsia="nb-NO"/>
        </w:rPr>
      </w:pPr>
    </w:p>
    <w:p w14:paraId="4E5683C6" w14:textId="77777777" w:rsidR="00CA25BA" w:rsidRPr="00E15009" w:rsidRDefault="00CA25BA" w:rsidP="00DC4F90">
      <w:pPr>
        <w:spacing w:after="0" w:line="240" w:lineRule="auto"/>
        <w:rPr>
          <w:rFonts w:ascii="Calibri" w:eastAsia="Times New Roman" w:hAnsi="Calibri" w:cs="Times New Roman"/>
          <w:szCs w:val="20"/>
          <w:lang w:eastAsia="nb-NO"/>
        </w:rPr>
      </w:pPr>
    </w:p>
    <w:p w14:paraId="544E6F4B" w14:textId="77777777" w:rsidR="00D228ED" w:rsidRPr="00E15009" w:rsidRDefault="00D228ED" w:rsidP="00DC4F90">
      <w:pPr>
        <w:spacing w:after="0" w:line="240" w:lineRule="auto"/>
        <w:rPr>
          <w:rFonts w:ascii="Calibri" w:eastAsia="Times New Roman" w:hAnsi="Calibri" w:cs="Times New Roman"/>
          <w:szCs w:val="20"/>
          <w:lang w:eastAsia="nb-NO"/>
        </w:rPr>
      </w:pPr>
    </w:p>
    <w:p w14:paraId="6010733A" w14:textId="77777777" w:rsidR="00DC4F90" w:rsidRPr="00E15009" w:rsidRDefault="003254B9" w:rsidP="00D228ED">
      <w:pPr>
        <w:pStyle w:val="Heading2"/>
      </w:pPr>
      <w:bookmarkStart w:id="192" w:name="_Toc43198310"/>
      <w:r w:rsidRPr="00E15009">
        <w:lastRenderedPageBreak/>
        <w:t>Måleprogrammet i 2019</w:t>
      </w:r>
      <w:bookmarkEnd w:id="192"/>
    </w:p>
    <w:p w14:paraId="72214FE2" w14:textId="77777777" w:rsidR="003254B9" w:rsidRPr="00E15009" w:rsidRDefault="003254B9" w:rsidP="0089162E">
      <w:pPr>
        <w:rPr>
          <w:b/>
          <w:bCs/>
        </w:rPr>
      </w:pPr>
      <w:r w:rsidRPr="00E15009">
        <w:rPr>
          <w:b/>
          <w:bCs/>
        </w:rPr>
        <w:t>Observasjoner og parametere</w:t>
      </w:r>
    </w:p>
    <w:p w14:paraId="03028CD0" w14:textId="77777777" w:rsidR="003254B9" w:rsidRPr="00E15009" w:rsidRDefault="003254B9" w:rsidP="003254B9">
      <w:pPr>
        <w:spacing w:after="0" w:line="240" w:lineRule="auto"/>
      </w:pPr>
      <w:r w:rsidRPr="00E15009">
        <w:t>NIVA har gjennomført FerryBox målinger i Indre Oslofjord siden 2001 og det har blitt en viktig tidsserie for observasjoner av saltholdighet, temperatur, oksygen, turbiditet og klorofyll-a fluorescens. I de senere år er pH, pCO2, og oppløst organisk material (cDOM) målt som fluorescens (fDOM) inkludert i FerryBox systemet. Systemet har en observasjonsfrekvens på annen hver dag i Oslofjorden og med ett minutts målefrekvens dekkes, avhengig av fart, hver 300-500 m langs måletransektet med ett vanninntak på ca. 4 meters dyp. FerryBox systemet tar også automatiske vannprøver for kjemiske analyser og planteplankton på utvalgte posisjoner, og dette gjøres for å samle vannprøvene på Dk1 i dette programmet (Tabell 1).</w:t>
      </w:r>
    </w:p>
    <w:p w14:paraId="13E0B6D8" w14:textId="77777777" w:rsidR="003254B9" w:rsidRPr="00E15009" w:rsidRDefault="003254B9" w:rsidP="003254B9">
      <w:pPr>
        <w:spacing w:after="0" w:line="240" w:lineRule="auto"/>
      </w:pPr>
    </w:p>
    <w:p w14:paraId="2ED3478D" w14:textId="77777777" w:rsidR="003254B9" w:rsidRPr="00E15009" w:rsidRDefault="003254B9" w:rsidP="003254B9">
      <w:pPr>
        <w:spacing w:after="0" w:line="240" w:lineRule="auto"/>
      </w:pPr>
      <w:r w:rsidRPr="00E15009">
        <w:t>I programmet for 2019 inngikk sensormålinger av temperatur, salinitet, klorofyll-a fluorescens samt prøvetaking og analyse på stasjonen Dk1 av næringssalter, klorofyll-a og planteplankton.</w:t>
      </w:r>
    </w:p>
    <w:p w14:paraId="2A35BEE2" w14:textId="77777777" w:rsidR="003254B9" w:rsidRPr="00E15009" w:rsidRDefault="003254B9" w:rsidP="003254B9">
      <w:pPr>
        <w:spacing w:after="0" w:line="240" w:lineRule="auto"/>
      </w:pPr>
    </w:p>
    <w:p w14:paraId="7E2D53D2" w14:textId="30A38598" w:rsidR="003254B9" w:rsidRPr="00E15009" w:rsidRDefault="003254B9" w:rsidP="00DC4F90">
      <w:pPr>
        <w:spacing w:after="0" w:line="240" w:lineRule="auto"/>
      </w:pPr>
      <w:r w:rsidRPr="00E15009">
        <w:t>Alle vannprøvene i måleprogrammet for 2019 ble samlet inn på Steilene (Dk1). De kjemiske parameterne (TotP, TotN) ble samlet inn 24 ganger i løpet av året. De løste næringssaltene PO4, NO3, NH4 og SiO2 ble samlet inn i vinter-månedene i jan, feb, og mars. I programmet for 2019 inngikk analyse av kvantitative planteplankton prøver for perioden februar til november med 2 ganger per måned (20 ganger). Klorofyll-a ble analysert regelmessig 2 ganger i måneden fra februar til november i vekstperioden. DOC er innsamlet 10 ganger for å få en relasjon til sensordataene for organisk materiale (fDOM).</w:t>
      </w:r>
    </w:p>
    <w:p w14:paraId="2BF5AC61" w14:textId="77777777" w:rsidR="00F6765D" w:rsidRPr="00E15009" w:rsidRDefault="00F6765D" w:rsidP="00DC4F90">
      <w:pPr>
        <w:spacing w:after="0" w:line="240" w:lineRule="auto"/>
      </w:pPr>
    </w:p>
    <w:p w14:paraId="0AE2E048" w14:textId="77777777" w:rsidR="00F6765D" w:rsidRPr="00E15009" w:rsidRDefault="00F6765D" w:rsidP="00F6765D">
      <w:pPr>
        <w:pStyle w:val="Heading2"/>
      </w:pPr>
      <w:bookmarkStart w:id="193" w:name="_Toc43198311"/>
      <w:r w:rsidRPr="00E15009">
        <w:t>FerryBox systemet</w:t>
      </w:r>
      <w:bookmarkEnd w:id="193"/>
    </w:p>
    <w:p w14:paraId="5B25DD04" w14:textId="5857F0B8" w:rsidR="005B5BBE" w:rsidRDefault="005B5BBE" w:rsidP="00F6765D">
      <w:pPr>
        <w:spacing w:after="0" w:line="240" w:lineRule="auto"/>
      </w:pPr>
      <w:r w:rsidRPr="00183F09">
        <w:rPr>
          <w:noProof/>
        </w:rPr>
        <w:drawing>
          <wp:anchor distT="0" distB="0" distL="0" distR="0" simplePos="0" relativeHeight="251665408" behindDoc="0" locked="0" layoutInCell="1" allowOverlap="1" wp14:anchorId="2E9ABA25" wp14:editId="6B572515">
            <wp:simplePos x="0" y="0"/>
            <wp:positionH relativeFrom="page">
              <wp:posOffset>1206500</wp:posOffset>
            </wp:positionH>
            <wp:positionV relativeFrom="paragraph">
              <wp:posOffset>461010</wp:posOffset>
            </wp:positionV>
            <wp:extent cx="3766820" cy="2736850"/>
            <wp:effectExtent l="0" t="0" r="5080" b="6350"/>
            <wp:wrapTopAndBottom/>
            <wp:docPr id="50"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52" cstate="print"/>
                    <a:stretch>
                      <a:fillRect/>
                    </a:stretch>
                  </pic:blipFill>
                  <pic:spPr>
                    <a:xfrm>
                      <a:off x="0" y="0"/>
                      <a:ext cx="3766820" cy="2736850"/>
                    </a:xfrm>
                    <a:prstGeom prst="rect">
                      <a:avLst/>
                    </a:prstGeom>
                  </pic:spPr>
                </pic:pic>
              </a:graphicData>
            </a:graphic>
            <wp14:sizeRelH relativeFrom="margin">
              <wp14:pctWidth>0</wp14:pctWidth>
            </wp14:sizeRelH>
            <wp14:sizeRelV relativeFrom="margin">
              <wp14:pctHeight>0</wp14:pctHeight>
            </wp14:sizeRelV>
          </wp:anchor>
        </w:drawing>
      </w:r>
      <w:r w:rsidR="00F6765D" w:rsidRPr="00183F09">
        <w:t>FerryBox er et system av sensorer koblet mot en datamaskin som sender måledata, posisjon og tid over nett til NIVA langs skipsruten (</w:t>
      </w:r>
      <w:r w:rsidR="00F6765D" w:rsidRPr="00183F09">
        <w:rPr>
          <w:b/>
        </w:rPr>
        <w:t>Figur 1</w:t>
      </w:r>
      <w:r w:rsidR="00F6765D" w:rsidRPr="00183F09">
        <w:t>). På MS Color Fantasy befinner FerryBoxen seg i maskinrommet. Den har et</w:t>
      </w:r>
      <w:r w:rsidR="00F6765D" w:rsidRPr="00E15009">
        <w:t xml:space="preserve"> </w:t>
      </w:r>
    </w:p>
    <w:p w14:paraId="68EC91A7" w14:textId="6D4FB577" w:rsidR="00183F09" w:rsidRDefault="00183F09" w:rsidP="00F6765D">
      <w:pPr>
        <w:spacing w:after="0" w:line="240" w:lineRule="auto"/>
      </w:pPr>
      <w:r w:rsidRPr="00E15009">
        <w:rPr>
          <w:b/>
          <w:sz w:val="20"/>
          <w:szCs w:val="20"/>
        </w:rPr>
        <w:t xml:space="preserve">Figur 1. </w:t>
      </w:r>
      <w:r w:rsidRPr="00E15009">
        <w:rPr>
          <w:sz w:val="20"/>
          <w:szCs w:val="20"/>
        </w:rPr>
        <w:t>MS Color Fantasy går mellom Oslo-Kiel. Et kartutsnitt viser skipets posisjoner fra Skagerrak og Oslofjorden, med sensordataene fra Indre Oslofjord uthevet i rødt samt prøvetakingsposisjon for Dk1, Vestfjorden</w:t>
      </w:r>
    </w:p>
    <w:p w14:paraId="7E0637DB" w14:textId="601120DF" w:rsidR="005B5BBE" w:rsidRDefault="005B5BBE" w:rsidP="00F6765D">
      <w:pPr>
        <w:spacing w:after="0" w:line="240" w:lineRule="auto"/>
      </w:pPr>
    </w:p>
    <w:p w14:paraId="0C26EF1F" w14:textId="77777777" w:rsidR="005B5BBE" w:rsidRDefault="005B5BBE" w:rsidP="00F6765D">
      <w:pPr>
        <w:spacing w:after="0" w:line="240" w:lineRule="auto"/>
      </w:pPr>
    </w:p>
    <w:p w14:paraId="3CC2D1DE" w14:textId="5301C508" w:rsidR="00F6765D" w:rsidRPr="00E15009" w:rsidRDefault="00F6765D" w:rsidP="00F6765D">
      <w:pPr>
        <w:spacing w:after="0" w:line="240" w:lineRule="auto"/>
      </w:pPr>
      <w:r w:rsidRPr="00E15009">
        <w:t>vanninntak i skroget på omtrent 4 meters dyp der vann trekkes inn ved hjelp av en peristaltisk pumpe. Vannet pumpes via et kort rørsystem forbi sensorene, der automatiske målinger tas, før det går ut gjennom et utløp i skipsskroget. Vannprøver tas automatisk og fylles rett i prøveflasker i et kjøleskap der de står kaldt og mørkt før de hentes når båten kommer til Oslo. Prøvene prosesseres på NIVAs prøvemottak på NIVA etter henting. Skipet er også utstyrt med andre sensorer på dekk (</w:t>
      </w:r>
      <w:r w:rsidRPr="00E15009">
        <w:rPr>
          <w:b/>
        </w:rPr>
        <w:t>Figur 2</w:t>
      </w:r>
      <w:r w:rsidRPr="00E15009">
        <w:t>).</w:t>
      </w:r>
    </w:p>
    <w:p w14:paraId="796568C8" w14:textId="57A7B858" w:rsidR="00C528DC" w:rsidRPr="00E15009" w:rsidRDefault="00C528DC" w:rsidP="00F6765D">
      <w:pPr>
        <w:spacing w:after="0" w:line="240" w:lineRule="auto"/>
      </w:pPr>
    </w:p>
    <w:p w14:paraId="18FA15D5" w14:textId="54AF8A0B" w:rsidR="00F6765D" w:rsidRPr="00E15009" w:rsidRDefault="00F6765D" w:rsidP="00F6765D">
      <w:pPr>
        <w:spacing w:after="0" w:line="240" w:lineRule="auto"/>
        <w:rPr>
          <w:sz w:val="20"/>
          <w:szCs w:val="20"/>
        </w:rPr>
      </w:pPr>
      <w:r w:rsidRPr="00E15009">
        <w:rPr>
          <w:sz w:val="20"/>
          <w:szCs w:val="20"/>
        </w:rPr>
        <w:t>.</w:t>
      </w:r>
    </w:p>
    <w:p w14:paraId="4D243A3C" w14:textId="77777777" w:rsidR="00F94111" w:rsidRPr="00E15009" w:rsidRDefault="00F94111" w:rsidP="00F6765D">
      <w:pPr>
        <w:spacing w:after="0" w:line="240" w:lineRule="auto"/>
      </w:pPr>
    </w:p>
    <w:p w14:paraId="01DAEFEF" w14:textId="77777777" w:rsidR="00F6765D" w:rsidRPr="00E15009" w:rsidRDefault="00F6765D" w:rsidP="00DA6F82">
      <w:pPr>
        <w:spacing w:after="0" w:line="240" w:lineRule="auto"/>
        <w:jc w:val="center"/>
      </w:pPr>
      <w:r w:rsidRPr="00E15009">
        <w:rPr>
          <w:noProof/>
        </w:rPr>
        <w:drawing>
          <wp:inline distT="0" distB="0" distL="0" distR="0" wp14:anchorId="100D2943" wp14:editId="213AF5D2">
            <wp:extent cx="3028315" cy="1974850"/>
            <wp:effectExtent l="0" t="0" r="635" b="6350"/>
            <wp:docPr id="52"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53" cstate="print"/>
                    <a:stretch>
                      <a:fillRect/>
                    </a:stretch>
                  </pic:blipFill>
                  <pic:spPr>
                    <a:xfrm>
                      <a:off x="0" y="0"/>
                      <a:ext cx="3029968" cy="1975928"/>
                    </a:xfrm>
                    <a:prstGeom prst="rect">
                      <a:avLst/>
                    </a:prstGeom>
                  </pic:spPr>
                </pic:pic>
              </a:graphicData>
            </a:graphic>
          </wp:inline>
        </w:drawing>
      </w:r>
    </w:p>
    <w:p w14:paraId="47335906" w14:textId="77777777" w:rsidR="00F6765D" w:rsidRPr="00E15009" w:rsidRDefault="00F6765D" w:rsidP="00F6765D">
      <w:pPr>
        <w:spacing w:after="0" w:line="240" w:lineRule="auto"/>
      </w:pPr>
    </w:p>
    <w:p w14:paraId="17EB13AD" w14:textId="77777777" w:rsidR="00F6765D" w:rsidRPr="00E15009" w:rsidRDefault="00F6765D" w:rsidP="00F6765D">
      <w:pPr>
        <w:spacing w:after="0" w:line="240" w:lineRule="auto"/>
        <w:rPr>
          <w:sz w:val="20"/>
          <w:szCs w:val="20"/>
        </w:rPr>
      </w:pPr>
      <w:r w:rsidRPr="00E15009">
        <w:rPr>
          <w:b/>
          <w:sz w:val="20"/>
          <w:szCs w:val="20"/>
        </w:rPr>
        <w:t xml:space="preserve">Figur 2. </w:t>
      </w:r>
      <w:r w:rsidRPr="00E15009">
        <w:rPr>
          <w:sz w:val="20"/>
          <w:szCs w:val="20"/>
        </w:rPr>
        <w:t>MS Color Fantasy illustrert med dekksensorer for lys (blå), havfarge (grønn), overflatetemperatur (rød), kommunikasjon til land og FerryBox systemet omtrentlig plassering i fartøyet.</w:t>
      </w:r>
    </w:p>
    <w:p w14:paraId="6A4CC37E" w14:textId="77777777" w:rsidR="00F6765D" w:rsidRPr="00E15009" w:rsidRDefault="00F6765D" w:rsidP="00F6765D">
      <w:pPr>
        <w:spacing w:after="0" w:line="240" w:lineRule="auto"/>
      </w:pPr>
    </w:p>
    <w:p w14:paraId="1DF49CBB" w14:textId="77777777" w:rsidR="00F6765D" w:rsidRPr="00E15009" w:rsidRDefault="00F6765D" w:rsidP="00D228ED">
      <w:pPr>
        <w:pStyle w:val="Heading2"/>
      </w:pPr>
      <w:bookmarkStart w:id="194" w:name="_Toc43198312"/>
      <w:r w:rsidRPr="00E15009">
        <w:t>Resultater 2019</w:t>
      </w:r>
      <w:bookmarkEnd w:id="194"/>
    </w:p>
    <w:p w14:paraId="4C2D713F" w14:textId="77777777" w:rsidR="00F6765D" w:rsidRPr="00E15009" w:rsidRDefault="00F6765D" w:rsidP="0099753A">
      <w:pPr>
        <w:rPr>
          <w:b/>
          <w:bCs/>
        </w:rPr>
      </w:pPr>
      <w:r w:rsidRPr="00E15009">
        <w:rPr>
          <w:b/>
          <w:bCs/>
        </w:rPr>
        <w:t>Temperatur, saltholdighet og oppløst organisk materiale</w:t>
      </w:r>
    </w:p>
    <w:p w14:paraId="065E6A63" w14:textId="77777777" w:rsidR="003254B9" w:rsidRPr="00E15009" w:rsidRDefault="00AE3415" w:rsidP="00DC4F90">
      <w:pPr>
        <w:spacing w:after="0" w:line="240" w:lineRule="auto"/>
      </w:pPr>
      <w:r w:rsidRPr="00E15009">
        <w:t>Temperaturen i Vestfjorden varierte i løpet av året som følge av sesongmessig oppvarming i sommerhalvåret og avkjøling i vinterhalvåret. Laveste temperaturer ble observert om vinteren (feb/mars) med verdier ned mot 3 °C og høyeste temperaturer (omkring 19 °C) om sommeren (juli/august). I Figur 3 vises temperaturendringene over tid i Vestfjorden. På tidsserieplottet i Figur 4 vises data for de 3 siste årene og 2019 hadde varmere overflatetemperatur om vinter og litt kaldere sommertemperatur enn de siste årene.</w:t>
      </w:r>
      <w:r w:rsidR="00F6765D" w:rsidRPr="00E15009">
        <w:t xml:space="preserve"> </w:t>
      </w:r>
    </w:p>
    <w:p w14:paraId="6F240C0A" w14:textId="77777777" w:rsidR="003254B9" w:rsidRPr="00E15009" w:rsidRDefault="003254B9" w:rsidP="00DC4F90">
      <w:pPr>
        <w:spacing w:after="0" w:line="240" w:lineRule="auto"/>
      </w:pPr>
    </w:p>
    <w:p w14:paraId="54EEBEB0" w14:textId="77777777" w:rsidR="003254B9" w:rsidRPr="00E15009" w:rsidRDefault="00F6765D" w:rsidP="00F6765D">
      <w:pPr>
        <w:spacing w:after="0" w:line="240" w:lineRule="auto"/>
        <w:jc w:val="center"/>
      </w:pPr>
      <w:r w:rsidRPr="00E15009">
        <w:rPr>
          <w:noProof/>
          <w:sz w:val="20"/>
        </w:rPr>
        <w:drawing>
          <wp:inline distT="0" distB="0" distL="0" distR="0" wp14:anchorId="3AAF8241" wp14:editId="7A24CBE8">
            <wp:extent cx="3465754" cy="2724524"/>
            <wp:effectExtent l="0" t="0" r="1905" b="0"/>
            <wp:docPr id="5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54" cstate="print"/>
                    <a:stretch>
                      <a:fillRect/>
                    </a:stretch>
                  </pic:blipFill>
                  <pic:spPr>
                    <a:xfrm>
                      <a:off x="0" y="0"/>
                      <a:ext cx="3470701" cy="2728413"/>
                    </a:xfrm>
                    <a:prstGeom prst="rect">
                      <a:avLst/>
                    </a:prstGeom>
                  </pic:spPr>
                </pic:pic>
              </a:graphicData>
            </a:graphic>
          </wp:inline>
        </w:drawing>
      </w:r>
    </w:p>
    <w:p w14:paraId="661644DF" w14:textId="77777777" w:rsidR="003254B9" w:rsidRPr="00E15009" w:rsidRDefault="00F6765D" w:rsidP="00DC4F90">
      <w:pPr>
        <w:spacing w:after="0" w:line="240" w:lineRule="auto"/>
        <w:rPr>
          <w:sz w:val="20"/>
          <w:szCs w:val="20"/>
        </w:rPr>
      </w:pPr>
      <w:r w:rsidRPr="00E15009">
        <w:rPr>
          <w:b/>
          <w:sz w:val="20"/>
          <w:szCs w:val="20"/>
        </w:rPr>
        <w:t>Figur 3</w:t>
      </w:r>
      <w:r w:rsidRPr="00E15009">
        <w:rPr>
          <w:sz w:val="20"/>
          <w:szCs w:val="20"/>
        </w:rPr>
        <w:t>. Måledata for temperatur (fargeskala) over tid (x) i 2019 på 4 meters dyp i Vestfjorden mellom Fagerstrand og Oslo havn, 59,72-59,9 °N (y). Stasjon DK1 er på Latitude 59,84 °N (y).</w:t>
      </w:r>
    </w:p>
    <w:p w14:paraId="7F5CFE2B" w14:textId="77777777" w:rsidR="002413E4" w:rsidRPr="00E15009" w:rsidRDefault="002413E4" w:rsidP="002413E4">
      <w:pPr>
        <w:spacing w:after="0" w:line="240" w:lineRule="auto"/>
        <w:jc w:val="center"/>
      </w:pPr>
      <w:r w:rsidRPr="00E15009">
        <w:rPr>
          <w:noProof/>
        </w:rPr>
        <w:lastRenderedPageBreak/>
        <w:drawing>
          <wp:inline distT="0" distB="0" distL="0" distR="0" wp14:anchorId="70AF6A61" wp14:editId="1491090C">
            <wp:extent cx="3623825" cy="2832571"/>
            <wp:effectExtent l="0" t="0" r="0" b="6350"/>
            <wp:docPr id="56"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34141" cy="2840634"/>
                    </a:xfrm>
                    <a:prstGeom prst="rect">
                      <a:avLst/>
                    </a:prstGeom>
                    <a:noFill/>
                  </pic:spPr>
                </pic:pic>
              </a:graphicData>
            </a:graphic>
          </wp:inline>
        </w:drawing>
      </w:r>
    </w:p>
    <w:p w14:paraId="2D8FABB0" w14:textId="77777777" w:rsidR="003254B9" w:rsidRPr="00E15009" w:rsidRDefault="003254B9" w:rsidP="00DC4F90">
      <w:pPr>
        <w:spacing w:after="0" w:line="240" w:lineRule="auto"/>
      </w:pPr>
    </w:p>
    <w:p w14:paraId="7BBA4059" w14:textId="77777777" w:rsidR="002413E4" w:rsidRPr="00E15009" w:rsidRDefault="002413E4" w:rsidP="00DC4F90">
      <w:pPr>
        <w:spacing w:after="0" w:line="240" w:lineRule="auto"/>
        <w:rPr>
          <w:sz w:val="20"/>
          <w:szCs w:val="20"/>
        </w:rPr>
      </w:pPr>
      <w:r w:rsidRPr="00E15009">
        <w:rPr>
          <w:b/>
          <w:sz w:val="20"/>
          <w:szCs w:val="20"/>
        </w:rPr>
        <w:t>Figur 4.</w:t>
      </w:r>
      <w:r w:rsidRPr="00E15009">
        <w:rPr>
          <w:sz w:val="20"/>
          <w:szCs w:val="20"/>
        </w:rPr>
        <w:t xml:space="preserve"> Tidsserieplott (x) for temperatur (fargeskala) for perioden 2017-2019 på 4 meters dyp i Vestfjorden mellom Fagerstrand og Oslo havn, 59,72-59,90 °N (y).</w:t>
      </w:r>
    </w:p>
    <w:p w14:paraId="33438620" w14:textId="77777777" w:rsidR="00AE3415" w:rsidRPr="00E15009" w:rsidRDefault="00AE3415" w:rsidP="00DC4F90">
      <w:pPr>
        <w:spacing w:after="0" w:line="240" w:lineRule="auto"/>
      </w:pPr>
    </w:p>
    <w:p w14:paraId="407D53C4" w14:textId="77777777" w:rsidR="002413E4" w:rsidRPr="00E15009" w:rsidRDefault="002413E4" w:rsidP="002413E4">
      <w:pPr>
        <w:spacing w:after="0" w:line="240" w:lineRule="auto"/>
      </w:pPr>
      <w:r w:rsidRPr="00E15009">
        <w:t xml:space="preserve">Saltholdigheten i Vestfjorden for 2019 er plottet i </w:t>
      </w:r>
      <w:r w:rsidRPr="00E15009">
        <w:rPr>
          <w:b/>
        </w:rPr>
        <w:t xml:space="preserve">Figur </w:t>
      </w:r>
      <w:r w:rsidR="00AE3415" w:rsidRPr="00E15009">
        <w:rPr>
          <w:b/>
        </w:rPr>
        <w:t>5</w:t>
      </w:r>
      <w:r w:rsidRPr="00E15009">
        <w:t>. Fra januar til slutten av april 2019 var preget av relativt salt vann (&gt;27). Saltholdigheten faller under 20 i perioden mai og juni, men var ikke så lave som i 2018 (Figur 6) som tyder på en tørrere sommer</w:t>
      </w:r>
      <w:r w:rsidR="00F94111" w:rsidRPr="00E15009">
        <w:t>.</w:t>
      </w:r>
    </w:p>
    <w:p w14:paraId="23034D63" w14:textId="77777777" w:rsidR="003254B9" w:rsidRPr="00E15009" w:rsidRDefault="003254B9" w:rsidP="00DC4F90">
      <w:pPr>
        <w:spacing w:after="0" w:line="240" w:lineRule="auto"/>
      </w:pPr>
    </w:p>
    <w:p w14:paraId="50BC97DF" w14:textId="77777777" w:rsidR="003254B9" w:rsidRPr="00E15009" w:rsidRDefault="003254B9" w:rsidP="00DC4F90">
      <w:pPr>
        <w:spacing w:after="0" w:line="240" w:lineRule="auto"/>
      </w:pPr>
    </w:p>
    <w:p w14:paraId="6E1B15BC" w14:textId="77777777" w:rsidR="003254B9" w:rsidRPr="00E15009" w:rsidRDefault="002413E4" w:rsidP="002413E4">
      <w:pPr>
        <w:spacing w:after="0" w:line="240" w:lineRule="auto"/>
        <w:jc w:val="center"/>
      </w:pPr>
      <w:r w:rsidRPr="00E15009">
        <w:rPr>
          <w:noProof/>
        </w:rPr>
        <w:drawing>
          <wp:inline distT="0" distB="0" distL="0" distR="0" wp14:anchorId="1B14C3F0" wp14:editId="06AD98F8">
            <wp:extent cx="2960700" cy="2339624"/>
            <wp:effectExtent l="0" t="0" r="0" b="3810"/>
            <wp:docPr id="57"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5757" cy="2351522"/>
                    </a:xfrm>
                    <a:prstGeom prst="rect">
                      <a:avLst/>
                    </a:prstGeom>
                    <a:noFill/>
                  </pic:spPr>
                </pic:pic>
              </a:graphicData>
            </a:graphic>
          </wp:inline>
        </w:drawing>
      </w:r>
    </w:p>
    <w:p w14:paraId="201DB154" w14:textId="77777777" w:rsidR="003254B9" w:rsidRPr="00E15009" w:rsidRDefault="003254B9" w:rsidP="00DC4F90">
      <w:pPr>
        <w:spacing w:after="0" w:line="240" w:lineRule="auto"/>
      </w:pPr>
    </w:p>
    <w:p w14:paraId="2E28A9E0" w14:textId="77777777" w:rsidR="003254B9" w:rsidRPr="00E15009" w:rsidRDefault="002413E4" w:rsidP="00DC4F90">
      <w:pPr>
        <w:spacing w:after="0" w:line="240" w:lineRule="auto"/>
        <w:rPr>
          <w:sz w:val="20"/>
          <w:szCs w:val="20"/>
        </w:rPr>
      </w:pPr>
      <w:r w:rsidRPr="00E15009">
        <w:rPr>
          <w:b/>
          <w:sz w:val="20"/>
          <w:szCs w:val="20"/>
        </w:rPr>
        <w:t xml:space="preserve">Figur </w:t>
      </w:r>
      <w:r w:rsidR="00AE3415" w:rsidRPr="00E15009">
        <w:rPr>
          <w:b/>
          <w:sz w:val="20"/>
          <w:szCs w:val="20"/>
        </w:rPr>
        <w:t>5</w:t>
      </w:r>
      <w:r w:rsidRPr="00E15009">
        <w:rPr>
          <w:sz w:val="20"/>
          <w:szCs w:val="20"/>
        </w:rPr>
        <w:t>. Måledata for saltholdighet (fargeskala) over tid (x) i 2019 i Vestfjorden fra Fagerstrand til Oslo Havn mellom 59,72-59,90 °N (y).</w:t>
      </w:r>
    </w:p>
    <w:p w14:paraId="6909BF5A" w14:textId="77777777" w:rsidR="003254B9" w:rsidRPr="00E15009" w:rsidRDefault="002413E4" w:rsidP="002413E4">
      <w:pPr>
        <w:spacing w:after="0" w:line="240" w:lineRule="auto"/>
        <w:jc w:val="center"/>
      </w:pPr>
      <w:r w:rsidRPr="00E15009">
        <w:rPr>
          <w:noProof/>
        </w:rPr>
        <w:lastRenderedPageBreak/>
        <w:drawing>
          <wp:inline distT="0" distB="0" distL="0" distR="0" wp14:anchorId="4CD22035" wp14:editId="342A8159">
            <wp:extent cx="3425230" cy="2691567"/>
            <wp:effectExtent l="0" t="0" r="3810" b="0"/>
            <wp:docPr id="58" name="Bil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35061" cy="2699292"/>
                    </a:xfrm>
                    <a:prstGeom prst="rect">
                      <a:avLst/>
                    </a:prstGeom>
                    <a:noFill/>
                  </pic:spPr>
                </pic:pic>
              </a:graphicData>
            </a:graphic>
          </wp:inline>
        </w:drawing>
      </w:r>
    </w:p>
    <w:p w14:paraId="35FEDCC0" w14:textId="77777777" w:rsidR="002413E4" w:rsidRPr="00E15009" w:rsidRDefault="002413E4" w:rsidP="002413E4">
      <w:pPr>
        <w:spacing w:after="0" w:line="240" w:lineRule="auto"/>
        <w:rPr>
          <w:sz w:val="20"/>
          <w:szCs w:val="20"/>
        </w:rPr>
      </w:pPr>
      <w:r w:rsidRPr="00E15009">
        <w:rPr>
          <w:b/>
          <w:sz w:val="20"/>
          <w:szCs w:val="20"/>
        </w:rPr>
        <w:t xml:space="preserve">Figur </w:t>
      </w:r>
      <w:r w:rsidR="00993F87" w:rsidRPr="00E15009">
        <w:rPr>
          <w:b/>
          <w:sz w:val="20"/>
          <w:szCs w:val="20"/>
        </w:rPr>
        <w:t>6</w:t>
      </w:r>
      <w:r w:rsidRPr="00E15009">
        <w:rPr>
          <w:sz w:val="20"/>
          <w:szCs w:val="20"/>
        </w:rPr>
        <w:t>. Tidsserieplott for saltholdighet (fargeskala) fra 2017-2019 (x) i Vestfjorden fra Fagerstrand til Oslo havn mellom 59,72- 59,9 °N (y)</w:t>
      </w:r>
      <w:r w:rsidR="00993F87" w:rsidRPr="00E15009">
        <w:rPr>
          <w:sz w:val="20"/>
          <w:szCs w:val="20"/>
        </w:rPr>
        <w:t xml:space="preserve">. </w:t>
      </w:r>
    </w:p>
    <w:p w14:paraId="0D6791A9" w14:textId="77777777" w:rsidR="00993F87" w:rsidRPr="00E15009" w:rsidRDefault="00993F87" w:rsidP="002413E4">
      <w:pPr>
        <w:spacing w:after="0" w:line="240" w:lineRule="auto"/>
      </w:pPr>
    </w:p>
    <w:p w14:paraId="594BC70D" w14:textId="5A741C9D" w:rsidR="002413E4" w:rsidRDefault="002413E4" w:rsidP="002413E4">
      <w:pPr>
        <w:spacing w:after="0" w:line="240" w:lineRule="auto"/>
      </w:pPr>
      <w:r w:rsidRPr="00E15009">
        <w:t xml:space="preserve">I </w:t>
      </w:r>
      <w:r w:rsidRPr="00E15009">
        <w:rPr>
          <w:b/>
        </w:rPr>
        <w:t xml:space="preserve">Figur </w:t>
      </w:r>
      <w:r w:rsidR="00993F87" w:rsidRPr="00E15009">
        <w:rPr>
          <w:b/>
        </w:rPr>
        <w:t>7</w:t>
      </w:r>
      <w:r w:rsidRPr="00E15009">
        <w:t xml:space="preserve"> vises sensordata av oppløst organisk materiale (fDOM) gjennom 2019. De høye verdiene sammenfalt med den lave saliniteten i juni og utover høsten og var mest utpreget i indre deler av fjorden fra Dk1 og innover. Figur 8 viser betydelig lavere fDOM verdier for 2019 sammenliknet med årene 2017 og 2018 noe som er sterkt relatert til saliniteten i fjorden (Figur 6). Det tyder på at økningen av organisk materiale i overflaten er sterkt knyttet til ferskvannstilførsler/nedbør.</w:t>
      </w:r>
    </w:p>
    <w:p w14:paraId="337A8AA1" w14:textId="77777777" w:rsidR="00576B44" w:rsidRPr="00E15009" w:rsidRDefault="00576B44" w:rsidP="002413E4">
      <w:pPr>
        <w:spacing w:after="0" w:line="240" w:lineRule="auto"/>
      </w:pPr>
    </w:p>
    <w:p w14:paraId="4B202293" w14:textId="77777777" w:rsidR="002413E4" w:rsidRPr="00E15009" w:rsidRDefault="002413E4" w:rsidP="002413E4">
      <w:pPr>
        <w:spacing w:after="0" w:line="240" w:lineRule="auto"/>
        <w:jc w:val="center"/>
      </w:pPr>
      <w:r w:rsidRPr="00E15009">
        <w:rPr>
          <w:noProof/>
        </w:rPr>
        <w:drawing>
          <wp:inline distT="0" distB="0" distL="0" distR="0" wp14:anchorId="5DB102FB" wp14:editId="6ACC343E">
            <wp:extent cx="3419129" cy="2704650"/>
            <wp:effectExtent l="0" t="0" r="0" b="635"/>
            <wp:docPr id="59" name="Bil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8208" cy="2711832"/>
                    </a:xfrm>
                    <a:prstGeom prst="rect">
                      <a:avLst/>
                    </a:prstGeom>
                    <a:noFill/>
                  </pic:spPr>
                </pic:pic>
              </a:graphicData>
            </a:graphic>
          </wp:inline>
        </w:drawing>
      </w:r>
    </w:p>
    <w:p w14:paraId="2ADB4DFA" w14:textId="77777777" w:rsidR="003254B9" w:rsidRPr="00E15009" w:rsidRDefault="002413E4" w:rsidP="00DC4F90">
      <w:pPr>
        <w:spacing w:after="0" w:line="240" w:lineRule="auto"/>
        <w:rPr>
          <w:sz w:val="20"/>
          <w:szCs w:val="20"/>
        </w:rPr>
      </w:pPr>
      <w:r w:rsidRPr="00E15009">
        <w:rPr>
          <w:b/>
          <w:sz w:val="20"/>
          <w:szCs w:val="20"/>
        </w:rPr>
        <w:t xml:space="preserve">Figur </w:t>
      </w:r>
      <w:r w:rsidR="00993F87" w:rsidRPr="00E15009">
        <w:rPr>
          <w:b/>
          <w:sz w:val="20"/>
          <w:szCs w:val="20"/>
        </w:rPr>
        <w:t>7</w:t>
      </w:r>
      <w:r w:rsidRPr="00E15009">
        <w:rPr>
          <w:b/>
          <w:sz w:val="20"/>
          <w:szCs w:val="20"/>
        </w:rPr>
        <w:t>.</w:t>
      </w:r>
      <w:r w:rsidRPr="00E15009">
        <w:rPr>
          <w:sz w:val="20"/>
          <w:szCs w:val="20"/>
        </w:rPr>
        <w:t xml:space="preserve"> Måledata for fDOM (Rel. verdier) for 2019 fra Vestfjorden fra Fagerstrand til Oslo Havn mellom 59,72-59,90 °N.</w:t>
      </w:r>
    </w:p>
    <w:p w14:paraId="3A4B2ADD" w14:textId="77777777" w:rsidR="003254B9" w:rsidRPr="00E15009" w:rsidRDefault="003254B9" w:rsidP="00DC4F90">
      <w:pPr>
        <w:spacing w:after="0" w:line="240" w:lineRule="auto"/>
      </w:pPr>
    </w:p>
    <w:p w14:paraId="70B83F37" w14:textId="787677A6" w:rsidR="002413E4" w:rsidRPr="00E15009" w:rsidRDefault="002413E4" w:rsidP="002413E4">
      <w:pPr>
        <w:spacing w:after="0" w:line="240" w:lineRule="auto"/>
        <w:jc w:val="center"/>
      </w:pPr>
      <w:r w:rsidRPr="00E15009">
        <w:rPr>
          <w:noProof/>
        </w:rPr>
        <w:lastRenderedPageBreak/>
        <w:drawing>
          <wp:inline distT="0" distB="0" distL="0" distR="0" wp14:anchorId="36FD1F4B" wp14:editId="27A641F6">
            <wp:extent cx="3508536" cy="2762865"/>
            <wp:effectExtent l="0" t="0" r="0" b="0"/>
            <wp:docPr id="60" name="Bil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2701" cy="2781894"/>
                    </a:xfrm>
                    <a:prstGeom prst="rect">
                      <a:avLst/>
                    </a:prstGeom>
                    <a:noFill/>
                  </pic:spPr>
                </pic:pic>
              </a:graphicData>
            </a:graphic>
          </wp:inline>
        </w:drawing>
      </w:r>
    </w:p>
    <w:p w14:paraId="73D9009B" w14:textId="77777777" w:rsidR="004A0574" w:rsidRPr="00E15009" w:rsidRDefault="004A0574" w:rsidP="002413E4">
      <w:pPr>
        <w:spacing w:after="0" w:line="240" w:lineRule="auto"/>
        <w:jc w:val="center"/>
      </w:pPr>
    </w:p>
    <w:p w14:paraId="675E2680" w14:textId="77777777" w:rsidR="003254B9" w:rsidRPr="00E15009" w:rsidRDefault="003254B9" w:rsidP="00DC4F90">
      <w:pPr>
        <w:spacing w:after="0" w:line="240" w:lineRule="auto"/>
      </w:pPr>
    </w:p>
    <w:p w14:paraId="21F7F0B7" w14:textId="77777777" w:rsidR="003254B9" w:rsidRPr="00E15009" w:rsidRDefault="002413E4" w:rsidP="00DC4F90">
      <w:pPr>
        <w:spacing w:after="0" w:line="240" w:lineRule="auto"/>
        <w:rPr>
          <w:sz w:val="18"/>
          <w:szCs w:val="18"/>
        </w:rPr>
      </w:pPr>
      <w:r w:rsidRPr="00E15009">
        <w:rPr>
          <w:b/>
          <w:sz w:val="18"/>
          <w:szCs w:val="18"/>
        </w:rPr>
        <w:t>Figur 8.</w:t>
      </w:r>
      <w:r w:rsidRPr="00E15009">
        <w:rPr>
          <w:sz w:val="18"/>
          <w:szCs w:val="18"/>
        </w:rPr>
        <w:t xml:space="preserve"> Måledata for fDOM (Rel. verdier) for 2017-2019 fra Vestfjorden fra Fagerstrand til Oslo Havn mellom 59,72-59,90 °N.</w:t>
      </w:r>
    </w:p>
    <w:p w14:paraId="3FDA6BC1" w14:textId="77777777" w:rsidR="003254B9" w:rsidRPr="00E15009" w:rsidRDefault="003254B9" w:rsidP="00DC4F90">
      <w:pPr>
        <w:spacing w:after="0" w:line="240" w:lineRule="auto"/>
      </w:pPr>
    </w:p>
    <w:p w14:paraId="3964ABB2" w14:textId="77777777" w:rsidR="003254B9" w:rsidRPr="00E15009" w:rsidRDefault="002413E4" w:rsidP="0099753A">
      <w:pPr>
        <w:rPr>
          <w:b/>
          <w:bCs/>
        </w:rPr>
      </w:pPr>
      <w:r w:rsidRPr="00E15009">
        <w:rPr>
          <w:b/>
          <w:bCs/>
        </w:rPr>
        <w:t>Næringssalter og DOC</w:t>
      </w:r>
    </w:p>
    <w:p w14:paraId="661BAAAC" w14:textId="77777777" w:rsidR="00103AFE" w:rsidRPr="00E15009" w:rsidRDefault="00103AFE" w:rsidP="00103AFE">
      <w:pPr>
        <w:spacing w:after="0" w:line="240" w:lineRule="auto"/>
      </w:pPr>
      <w:r w:rsidRPr="00E15009">
        <w:t xml:space="preserve">I denne datarapporten er det ikke gjort noen tilstandsklassifisering, men data er ment å gå inn i hovedrapporten for fjorden hvor klassifiseringen blir gjort. Næringssaltkonsentrasjonene faller innenfor hva som er normalsituasjonen for Oslofjorden. DOC lå rett under 2.0 mg/L rett før våroppblomstringen som representerer vintersituasjonen for så å øke utover sommeren med maksimum på 5.9 mg/L i juli som sammenfaller med lavere saltholdighet </w:t>
      </w:r>
      <w:r w:rsidRPr="00E15009">
        <w:rPr>
          <w:b/>
        </w:rPr>
        <w:t>(Figur 5</w:t>
      </w:r>
      <w:r w:rsidRPr="00E15009">
        <w:t xml:space="preserve">). fDOM plottet </w:t>
      </w:r>
      <w:r w:rsidRPr="00E15009">
        <w:rPr>
          <w:b/>
        </w:rPr>
        <w:t>(Figur 7)</w:t>
      </w:r>
      <w:r w:rsidRPr="00E15009">
        <w:t xml:space="preserve"> kan tyde på at DOC-toppen kan ha vært noe tidligere enn denne prøvetagningen 15.7.19.</w:t>
      </w:r>
    </w:p>
    <w:p w14:paraId="062B4E5F" w14:textId="77777777" w:rsidR="00103AFE" w:rsidRPr="00E15009" w:rsidRDefault="00103AFE" w:rsidP="00DC4F90">
      <w:pPr>
        <w:spacing w:after="0" w:line="240" w:lineRule="auto"/>
      </w:pPr>
    </w:p>
    <w:p w14:paraId="466A3521" w14:textId="77777777" w:rsidR="00103AFE" w:rsidRPr="00E15009" w:rsidRDefault="00103AFE" w:rsidP="0099753A">
      <w:pPr>
        <w:rPr>
          <w:b/>
          <w:bCs/>
        </w:rPr>
      </w:pPr>
      <w:r w:rsidRPr="00E15009">
        <w:rPr>
          <w:b/>
          <w:bCs/>
        </w:rPr>
        <w:t>Klorofyll-a i Vestfjorden på 4 meter 2019</w:t>
      </w:r>
    </w:p>
    <w:p w14:paraId="738509AD" w14:textId="77777777" w:rsidR="00103AFE" w:rsidRPr="00E15009" w:rsidRDefault="00103AFE" w:rsidP="00103AFE">
      <w:pPr>
        <w:spacing w:after="0" w:line="240" w:lineRule="auto"/>
      </w:pPr>
      <w:r w:rsidRPr="00E15009">
        <w:t>Klorofyll-a konsentrasjonen målt med kontinuerlige sensormålinger av klorofyll-a fluorescens fra FerryBox i Vestfjorden er vist i Figur 9 og de tilhørende vannprøvedata for klorofyll-a er plottet i Figur</w:t>
      </w:r>
    </w:p>
    <w:p w14:paraId="6262C3EB" w14:textId="3664663F" w:rsidR="00F94111" w:rsidRPr="00E15009" w:rsidRDefault="00103AFE" w:rsidP="00103AFE">
      <w:pPr>
        <w:spacing w:after="0" w:line="240" w:lineRule="auto"/>
      </w:pPr>
      <w:r w:rsidRPr="00E15009">
        <w:t>10. Våroppblomstringen startet i april i de ytre deler av fjorden og hadde sitt maksimum i indre fjord i første del av juni. Alge blomstringen i april har også høyere klorofyll-a konsentrasjoner i ytre del sammenlignet med Vestfjorden (Dk1), men det var ett motsatt bilde i juni. Blomstringen i juni sammenfalt med ferskere vann og med organisk materiale og antagelig også mer tilførte næringssalter. Høyere algemengde i fjorden vedvarte til siste del av juli før den avtok. Klorofyll-a maksimum på Dk1 ble målt til ca. 4 mikrogram/L. Det ble registrert en svak høstblomstring i oktober mest utpreget som klorofyll-a fluorescens i indre fjord.</w:t>
      </w:r>
    </w:p>
    <w:p w14:paraId="0202F33B" w14:textId="77777777" w:rsidR="00103AFE" w:rsidRPr="00E15009" w:rsidRDefault="00103AFE" w:rsidP="00103AFE">
      <w:pPr>
        <w:spacing w:after="0" w:line="240" w:lineRule="auto"/>
        <w:jc w:val="center"/>
      </w:pPr>
      <w:r w:rsidRPr="00E15009">
        <w:rPr>
          <w:noProof/>
        </w:rPr>
        <w:lastRenderedPageBreak/>
        <w:drawing>
          <wp:inline distT="0" distB="0" distL="0" distR="0" wp14:anchorId="303D394F" wp14:editId="37CC555B">
            <wp:extent cx="3311381" cy="2606051"/>
            <wp:effectExtent l="0" t="0" r="3810" b="3810"/>
            <wp:docPr id="61" name="Bil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1548" cy="2614052"/>
                    </a:xfrm>
                    <a:prstGeom prst="rect">
                      <a:avLst/>
                    </a:prstGeom>
                    <a:noFill/>
                  </pic:spPr>
                </pic:pic>
              </a:graphicData>
            </a:graphic>
          </wp:inline>
        </w:drawing>
      </w:r>
    </w:p>
    <w:p w14:paraId="4639BE47" w14:textId="77777777" w:rsidR="00103AFE" w:rsidRPr="00E15009" w:rsidRDefault="00103AFE" w:rsidP="00DC4F90">
      <w:pPr>
        <w:spacing w:after="0" w:line="240" w:lineRule="auto"/>
      </w:pPr>
      <w:r w:rsidRPr="00E15009">
        <w:rPr>
          <w:b/>
        </w:rPr>
        <w:t>Figur 9.</w:t>
      </w:r>
      <w:r w:rsidRPr="00E15009">
        <w:t xml:space="preserve"> Måledata for klorofyll-a fluorescens for 2019 fra Vestfjorden fra Fagerstrand til Oslo Havn mellom 59,72-59,90 °N. Stasjon DK1 er på breddegrad 59,84 °N.</w:t>
      </w:r>
    </w:p>
    <w:p w14:paraId="30458B34" w14:textId="77777777" w:rsidR="00103AFE" w:rsidRPr="00E15009" w:rsidRDefault="00103AFE" w:rsidP="00DC4F90">
      <w:pPr>
        <w:spacing w:after="0" w:line="240" w:lineRule="auto"/>
      </w:pPr>
    </w:p>
    <w:p w14:paraId="76FA1976" w14:textId="77777777" w:rsidR="00103AFE" w:rsidRPr="00E15009" w:rsidRDefault="00103AFE" w:rsidP="00103AFE">
      <w:pPr>
        <w:spacing w:after="0" w:line="240" w:lineRule="auto"/>
        <w:jc w:val="center"/>
      </w:pPr>
      <w:r w:rsidRPr="00E15009">
        <w:rPr>
          <w:noProof/>
        </w:rPr>
        <w:drawing>
          <wp:inline distT="0" distB="0" distL="0" distR="0" wp14:anchorId="34F34CBD" wp14:editId="6D9734B5">
            <wp:extent cx="3856860" cy="2400300"/>
            <wp:effectExtent l="0" t="0" r="0" b="0"/>
            <wp:docPr id="62" name="Bil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7207" cy="2412963"/>
                    </a:xfrm>
                    <a:prstGeom prst="rect">
                      <a:avLst/>
                    </a:prstGeom>
                    <a:noFill/>
                  </pic:spPr>
                </pic:pic>
              </a:graphicData>
            </a:graphic>
          </wp:inline>
        </w:drawing>
      </w:r>
    </w:p>
    <w:p w14:paraId="73AFC052" w14:textId="77777777" w:rsidR="00103AFE" w:rsidRPr="00E15009" w:rsidRDefault="00103AFE" w:rsidP="00DC4F90">
      <w:pPr>
        <w:spacing w:after="0" w:line="240" w:lineRule="auto"/>
      </w:pPr>
    </w:p>
    <w:p w14:paraId="0846FA6C" w14:textId="5CCDF139" w:rsidR="00103AFE" w:rsidRPr="00E15009" w:rsidRDefault="00103AFE" w:rsidP="00DC4F90">
      <w:pPr>
        <w:spacing w:after="0" w:line="240" w:lineRule="auto"/>
      </w:pPr>
      <w:r w:rsidRPr="00E15009">
        <w:rPr>
          <w:b/>
        </w:rPr>
        <w:t>Figur 10.</w:t>
      </w:r>
      <w:r w:rsidRPr="00E15009">
        <w:t xml:space="preserve"> Plott av vannprøvedata av klorofyll-a innsamlet på Dk1 for 2019 som er mellom posisjon 58.84 - 59.87 °N.</w:t>
      </w:r>
    </w:p>
    <w:p w14:paraId="2601BF94" w14:textId="77777777" w:rsidR="00103AFE" w:rsidRPr="00E15009" w:rsidRDefault="00103AFE" w:rsidP="00DC4F90">
      <w:pPr>
        <w:spacing w:after="0" w:line="240" w:lineRule="auto"/>
      </w:pPr>
    </w:p>
    <w:p w14:paraId="2C1F490A" w14:textId="77777777" w:rsidR="00103AFE" w:rsidRPr="00E15009" w:rsidRDefault="00103AFE" w:rsidP="0099753A">
      <w:pPr>
        <w:rPr>
          <w:b/>
          <w:bCs/>
        </w:rPr>
      </w:pPr>
      <w:r w:rsidRPr="00E15009">
        <w:rPr>
          <w:b/>
          <w:bCs/>
        </w:rPr>
        <w:t>Planteplankton i Vestfjorden på 4 meters dyp i 2019</w:t>
      </w:r>
    </w:p>
    <w:p w14:paraId="4741C7EB" w14:textId="77777777" w:rsidR="00103AFE" w:rsidRPr="00E15009" w:rsidRDefault="00103AFE" w:rsidP="00103AFE">
      <w:pPr>
        <w:spacing w:after="0" w:line="240" w:lineRule="auto"/>
      </w:pPr>
      <w:r w:rsidRPr="00E15009">
        <w:t xml:space="preserve">Utviklingen i planteplanktonet i 2019 er fremstilt i </w:t>
      </w:r>
      <w:r w:rsidRPr="00E15009">
        <w:rPr>
          <w:b/>
          <w:bCs/>
        </w:rPr>
        <w:t>Figur 11</w:t>
      </w:r>
      <w:r w:rsidRPr="00E15009">
        <w:t>. Det var lite alger frem til mars, men i februar var det en beskjeden forekomst av små flagellater, deriblant kalk- og svepeflagellater. I mars økte kiselalgebestanden noe selv om klorofyll-a verdiene fremdeles var lave. Det var et blandet kiselalgesamfunn med Dactyliosolen fragilissimus, Pseudo-nitzschia spp., og Rhizosolenia</w:t>
      </w:r>
    </w:p>
    <w:p w14:paraId="419F608E" w14:textId="77777777" w:rsidR="00103AFE" w:rsidRPr="00E15009" w:rsidRDefault="00103AFE" w:rsidP="00103AFE">
      <w:pPr>
        <w:spacing w:after="0" w:line="240" w:lineRule="auto"/>
      </w:pPr>
      <w:r w:rsidRPr="00E15009">
        <w:t>pungens samt Skeletonema cf. marinoi. I april ble det observert høye klorofyll-a verdier, samtidig med at det var mye av kiselalgene Chaetoceros spp, spesielt de encellede artene</w:t>
      </w:r>
      <w:r w:rsidR="00C544EE" w:rsidRPr="00E15009">
        <w:t xml:space="preserve"> </w:t>
      </w:r>
      <w:r w:rsidRPr="00E15009">
        <w:t>og Skeletonema cf. marinoi.</w:t>
      </w:r>
    </w:p>
    <w:p w14:paraId="1A480DCA" w14:textId="77777777" w:rsidR="00103AFE" w:rsidRPr="00E15009" w:rsidRDefault="00103AFE" w:rsidP="00103AFE">
      <w:pPr>
        <w:spacing w:after="0" w:line="240" w:lineRule="auto"/>
      </w:pPr>
    </w:p>
    <w:p w14:paraId="5945CEEE" w14:textId="77777777" w:rsidR="00103AFE" w:rsidRPr="00E15009" w:rsidRDefault="00103AFE" w:rsidP="00103AFE">
      <w:pPr>
        <w:spacing w:after="0" w:line="240" w:lineRule="auto"/>
      </w:pPr>
      <w:r w:rsidRPr="00E15009">
        <w:t>Det ble registrert lite alger i mai og fram til slutten av måneden, men i sommermånedene økte algebestanden igjen og da særlig flagellatene, deriblant svepeflagellater og flagellat-stadiet</w:t>
      </w:r>
    </w:p>
    <w:p w14:paraId="6620646A" w14:textId="77777777" w:rsidR="00103AFE" w:rsidRPr="00E15009" w:rsidRDefault="00103AFE" w:rsidP="00103AFE">
      <w:pPr>
        <w:spacing w:after="0" w:line="240" w:lineRule="auto"/>
      </w:pPr>
      <w:r w:rsidRPr="00E15009">
        <w:t>av Dictyocha speculum. I juni ble det registrert høye klorofyll-a verdier samtidig med en økning av kiselalger, da hovedsakelig Chaetoceros-arter som C. constrictus og C. contortus, og Pseudo- nitszchia spp.</w:t>
      </w:r>
    </w:p>
    <w:p w14:paraId="03B91C31" w14:textId="77777777" w:rsidR="00103AFE" w:rsidRPr="00E15009" w:rsidRDefault="00103AFE" w:rsidP="00103AFE">
      <w:pPr>
        <w:spacing w:after="0" w:line="240" w:lineRule="auto"/>
      </w:pPr>
    </w:p>
    <w:p w14:paraId="6F7B2391" w14:textId="77777777" w:rsidR="00103AFE" w:rsidRPr="00E15009" w:rsidRDefault="00103AFE" w:rsidP="00103AFE">
      <w:pPr>
        <w:spacing w:after="0" w:line="240" w:lineRule="auto"/>
      </w:pPr>
      <w:r w:rsidRPr="00E15009">
        <w:lastRenderedPageBreak/>
        <w:t>Ut i sommermånedene var den lille kiselalgen Achnantes spp. tallrik. Denne arten er vanlig i indre fjord og kan opptre i store mengder. På sensommeren og tidlig høst, avtok algemengden. Mot slutten av høsten var det ny økning av kiselalger. Som på våren var det Chaetoceros-arter og Skeletonema</w:t>
      </w:r>
    </w:p>
    <w:p w14:paraId="6210727A" w14:textId="77777777" w:rsidR="00103AFE" w:rsidRPr="00E15009" w:rsidRDefault="00103AFE" w:rsidP="00103AFE">
      <w:pPr>
        <w:spacing w:after="0" w:line="240" w:lineRule="auto"/>
      </w:pPr>
      <w:r w:rsidRPr="00E15009">
        <w:t>cf. marinoi som dominerte, med innslag av Dactyliosolen fragilissimus og Leptocylindrus danicus.</w:t>
      </w:r>
    </w:p>
    <w:p w14:paraId="2C049574" w14:textId="77777777" w:rsidR="00103AFE" w:rsidRPr="00E15009" w:rsidRDefault="00103AFE" w:rsidP="00103AFE">
      <w:pPr>
        <w:spacing w:after="0" w:line="240" w:lineRule="auto"/>
      </w:pPr>
    </w:p>
    <w:p w14:paraId="46E64288" w14:textId="77777777" w:rsidR="00103AFE" w:rsidRPr="00E15009" w:rsidRDefault="00103AFE" w:rsidP="00103AFE">
      <w:pPr>
        <w:spacing w:after="0" w:line="240" w:lineRule="auto"/>
      </w:pPr>
      <w:r w:rsidRPr="00E15009">
        <w:t>Fureflagellatene var ikke like tallrike som kiselalgene, men de var tilsted gjennom hele året og utgjorde i perioder en betydelig del av biomassen. I mars-april økte fureflagellatbiomassen kraftig, og holdt seg høy i vekstsesongen, bortsett fra i mai. Det var et artsrikt samfunn, med atekate (uten celluloseplater) flagellater som Gyrodinium spirale og Aphidinium sphenoides, og tekate (med celloluseplater) som og Heterocapsa rotundata. Flere arter i Tripos-slekten ble også registrert i vår- sommer perioden. Det er store celler som bidrar med mye biomasse selv i beskjedne antall.</w:t>
      </w:r>
    </w:p>
    <w:p w14:paraId="0A932883" w14:textId="77777777" w:rsidR="00103AFE" w:rsidRPr="00E15009" w:rsidRDefault="00103AFE" w:rsidP="00103AFE">
      <w:pPr>
        <w:spacing w:after="0" w:line="240" w:lineRule="auto"/>
      </w:pPr>
    </w:p>
    <w:p w14:paraId="4A85D98B" w14:textId="77777777" w:rsidR="00103AFE" w:rsidRPr="00E15009" w:rsidRDefault="00103AFE" w:rsidP="00103AFE">
      <w:pPr>
        <w:spacing w:after="0" w:line="240" w:lineRule="auto"/>
      </w:pPr>
      <w:r w:rsidRPr="00E15009">
        <w:t>Det ble også observert giftige fureflagellater, spesielt på vårparten. Både skjellgiftige arter,</w:t>
      </w:r>
    </w:p>
    <w:p w14:paraId="0BF78CEE" w14:textId="77777777" w:rsidR="00103AFE" w:rsidRPr="00E15009" w:rsidRDefault="00103AFE" w:rsidP="00103AFE">
      <w:pPr>
        <w:spacing w:after="0" w:line="240" w:lineRule="auto"/>
      </w:pPr>
      <w:r w:rsidRPr="00E15009">
        <w:t>som Dinophysis acuminata, Alexandrium cf. tamarense og A. ostenfelii, og den fiskegiftige cf. Karenia mikimotoi, ble registrert. Fra april til juni var det en forekomst av flagellat-stadiet til Dictyocha speculum med en moderat oppblomstring (ca. 1 million celler/L) i slutten av mai. Den har tidligere blitt satt i forbindelse med fiskedød. Med unntak av Dinophysis-artene, er dette alger som er krevende å identifisere og kan forveksles med liknende arter.</w:t>
      </w:r>
    </w:p>
    <w:p w14:paraId="32E63B5D" w14:textId="77777777" w:rsidR="00103AFE" w:rsidRPr="00E15009" w:rsidRDefault="00103AFE" w:rsidP="00103AFE">
      <w:pPr>
        <w:spacing w:after="0" w:line="240" w:lineRule="auto"/>
      </w:pPr>
    </w:p>
    <w:p w14:paraId="45801B67" w14:textId="77777777" w:rsidR="00103AFE" w:rsidRPr="00E15009" w:rsidRDefault="00103AFE" w:rsidP="00103AFE">
      <w:pPr>
        <w:spacing w:after="0" w:line="240" w:lineRule="auto"/>
      </w:pPr>
    </w:p>
    <w:p w14:paraId="5EA8163B" w14:textId="77777777" w:rsidR="00103AFE" w:rsidRPr="00E15009" w:rsidRDefault="00103AFE" w:rsidP="00103AFE">
      <w:pPr>
        <w:spacing w:after="0" w:line="240" w:lineRule="auto"/>
        <w:jc w:val="center"/>
      </w:pPr>
      <w:r w:rsidRPr="00E15009">
        <w:rPr>
          <w:noProof/>
          <w:sz w:val="20"/>
        </w:rPr>
        <w:drawing>
          <wp:inline distT="0" distB="0" distL="0" distR="0" wp14:anchorId="7CD95B7F" wp14:editId="399802A9">
            <wp:extent cx="4945701" cy="4945702"/>
            <wp:effectExtent l="0" t="0" r="7620" b="762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62" cstate="print"/>
                    <a:stretch>
                      <a:fillRect/>
                    </a:stretch>
                  </pic:blipFill>
                  <pic:spPr>
                    <a:xfrm>
                      <a:off x="0" y="0"/>
                      <a:ext cx="4948722" cy="4948723"/>
                    </a:xfrm>
                    <a:prstGeom prst="rect">
                      <a:avLst/>
                    </a:prstGeom>
                  </pic:spPr>
                </pic:pic>
              </a:graphicData>
            </a:graphic>
          </wp:inline>
        </w:drawing>
      </w:r>
    </w:p>
    <w:p w14:paraId="7169D123" w14:textId="77777777" w:rsidR="00103AFE" w:rsidRPr="00E15009" w:rsidRDefault="00103AFE" w:rsidP="00DC4F90">
      <w:pPr>
        <w:spacing w:after="0" w:line="240" w:lineRule="auto"/>
      </w:pPr>
    </w:p>
    <w:p w14:paraId="3FC2CF91" w14:textId="43892F49" w:rsidR="00103AFE" w:rsidRPr="00E15009" w:rsidRDefault="00103AFE" w:rsidP="00DC4F90">
      <w:pPr>
        <w:spacing w:after="0" w:line="240" w:lineRule="auto"/>
        <w:rPr>
          <w:sz w:val="20"/>
          <w:szCs w:val="20"/>
        </w:rPr>
      </w:pPr>
      <w:r w:rsidRPr="00E15009">
        <w:rPr>
          <w:b/>
          <w:sz w:val="20"/>
          <w:szCs w:val="20"/>
        </w:rPr>
        <w:t>Figur 11</w:t>
      </w:r>
      <w:r w:rsidRPr="00E15009">
        <w:rPr>
          <w:sz w:val="20"/>
          <w:szCs w:val="20"/>
        </w:rPr>
        <w:t>. Algebiomasse i form av klorofyll-a (mikrogram/L), antall celler (ant/L) og cellekarbon (pg C/L) for 2019.</w:t>
      </w:r>
    </w:p>
    <w:p w14:paraId="00E7E681" w14:textId="5B829451" w:rsidR="00C03BDD" w:rsidRPr="00E15009" w:rsidRDefault="00C03BDD" w:rsidP="00DC4F90">
      <w:pPr>
        <w:spacing w:after="0" w:line="240" w:lineRule="auto"/>
        <w:rPr>
          <w:sz w:val="20"/>
          <w:szCs w:val="20"/>
        </w:rPr>
      </w:pPr>
    </w:p>
    <w:p w14:paraId="54D6B299" w14:textId="31325A85" w:rsidR="00C03BDD" w:rsidRPr="00E15009" w:rsidRDefault="00C03BDD" w:rsidP="00C03BDD">
      <w:pPr>
        <w:pStyle w:val="Heading1"/>
        <w:rPr>
          <w:rFonts w:asciiTheme="minorHAnsi" w:hAnsiTheme="minorHAnsi" w:cstheme="minorHAnsi"/>
        </w:rPr>
      </w:pPr>
      <w:bookmarkStart w:id="195" w:name="_Toc43198313"/>
      <w:r w:rsidRPr="00E15009">
        <w:rPr>
          <w:rFonts w:asciiTheme="minorHAnsi" w:hAnsiTheme="minorHAnsi" w:cstheme="minorHAnsi"/>
        </w:rPr>
        <w:lastRenderedPageBreak/>
        <w:t>Fiskesamfunn: Utvikling 2011-2019</w:t>
      </w:r>
      <w:bookmarkEnd w:id="195"/>
    </w:p>
    <w:p w14:paraId="2934A488" w14:textId="0B8A18F3" w:rsidR="00C03BDD" w:rsidRPr="00364F0E" w:rsidRDefault="00C03BDD" w:rsidP="009671B4">
      <w:r w:rsidRPr="00364F0E">
        <w:t>Fisk i indre Oslofjord har hatt både kommersiell og rekreasjon</w:t>
      </w:r>
      <w:r w:rsidR="00BA2F02" w:rsidRPr="00364F0E">
        <w:t>s</w:t>
      </w:r>
      <w:r w:rsidRPr="00364F0E">
        <w:t>messig betydning, men det har i senere år vært bekymring over status for fiskepopulasjoner i fjorden, spesielt torsk.</w:t>
      </w:r>
      <w:r w:rsidR="008F764D">
        <w:t xml:space="preserve"> </w:t>
      </w:r>
      <w:r w:rsidR="008F764D" w:rsidRPr="008F764D">
        <w:rPr>
          <w:color w:val="4472C4" w:themeColor="accent1"/>
        </w:rPr>
        <w:t xml:space="preserve">Rapporten nedenfor er </w:t>
      </w:r>
      <w:r w:rsidR="00610109">
        <w:rPr>
          <w:color w:val="4472C4" w:themeColor="accent1"/>
        </w:rPr>
        <w:t>utarbeidet</w:t>
      </w:r>
      <w:r w:rsidR="008F764D" w:rsidRPr="008F764D">
        <w:rPr>
          <w:color w:val="4472C4" w:themeColor="accent1"/>
        </w:rPr>
        <w:t xml:space="preserve"> av</w:t>
      </w:r>
      <w:r w:rsidRPr="008F764D">
        <w:rPr>
          <w:color w:val="4472C4" w:themeColor="accent1"/>
        </w:rPr>
        <w:t xml:space="preserve"> Ketil Hylland</w:t>
      </w:r>
      <w:r w:rsidR="008F764D" w:rsidRPr="008F764D">
        <w:rPr>
          <w:color w:val="4472C4" w:themeColor="accent1"/>
        </w:rPr>
        <w:t xml:space="preserve"> og </w:t>
      </w:r>
      <w:r w:rsidRPr="008F764D">
        <w:rPr>
          <w:color w:val="4472C4" w:themeColor="accent1"/>
        </w:rPr>
        <w:t>Tor Fredrik Holth</w:t>
      </w:r>
      <w:r w:rsidR="008F764D" w:rsidRPr="008F764D">
        <w:rPr>
          <w:color w:val="4472C4" w:themeColor="accent1"/>
        </w:rPr>
        <w:t>,</w:t>
      </w:r>
      <w:r w:rsidRPr="008F764D">
        <w:rPr>
          <w:color w:val="4472C4" w:themeColor="accent1"/>
        </w:rPr>
        <w:t xml:space="preserve"> Institutt for Biovitenskap, Universitetet i Oslo</w:t>
      </w:r>
      <w:r w:rsidR="008F764D" w:rsidRPr="008F764D">
        <w:rPr>
          <w:color w:val="4472C4" w:themeColor="accent1"/>
        </w:rPr>
        <w:t xml:space="preserve">. </w:t>
      </w:r>
    </w:p>
    <w:p w14:paraId="3882EFA0" w14:textId="6C8C569B" w:rsidR="007F5AAE" w:rsidRPr="00364F0E" w:rsidRDefault="00C03BDD" w:rsidP="009671B4">
      <w:r w:rsidRPr="00364F0E">
        <w:t xml:space="preserve">Siden høsten 2011 har det fire ganger i året vært gjennomført standardiserte trålinger på Midtmeie, like utenfor Steilene. Tråltoktene har vært gjennomført i februar, mai, august-september og november med UiOs forskningsfartøy FF Trygve Braarud. Tråltrekkene gjøres hver gang langs samme bunntrasé på et dyp fra 100-110 m. Selv i et relativt innelukket område som indre Oslofjord vil det være sesongvariasjoner i fiskesamfunnet, ikke minst på grunn av adferd knyttet til reproduksjon. Trekkene må derfor ses på som øyeblikksbilder, men vil over tid gi et bilde av utviklingen av fiskesamfunnet på dypvann i indre Oslofjord. Studien fokuserer </w:t>
      </w:r>
      <w:r w:rsidR="00BA2F02" w:rsidRPr="00364F0E">
        <w:t xml:space="preserve">på </w:t>
      </w:r>
      <w:r w:rsidRPr="00364F0E">
        <w:t>individer, som ikke er det samme som biomasse eller økonomisk betydning, men som gir et bilde av artssammensetningen.</w:t>
      </w:r>
    </w:p>
    <w:p w14:paraId="68B33823" w14:textId="77777777" w:rsidR="00C03BDD" w:rsidRPr="00364F0E" w:rsidRDefault="00C03BDD" w:rsidP="009671B4">
      <w:pPr>
        <w:rPr>
          <w:b/>
          <w:bCs/>
        </w:rPr>
      </w:pPr>
      <w:r w:rsidRPr="00364F0E">
        <w:rPr>
          <w:b/>
          <w:bCs/>
        </w:rPr>
        <w:t>Det store bildet</w:t>
      </w:r>
    </w:p>
    <w:p w14:paraId="3E7D7619" w14:textId="4923607D" w:rsidR="00C03BDD" w:rsidRPr="00364F0E" w:rsidRDefault="00C03BDD" w:rsidP="009671B4">
      <w:r w:rsidRPr="00364F0E">
        <w:t>Det har vært åpenbare endringer i fiskesamfunnet over perioden undersøkelsene har vært gjennomført</w:t>
      </w:r>
      <w:r w:rsidR="00BA2F02" w:rsidRPr="00364F0E">
        <w:t>. F</w:t>
      </w:r>
      <w:r w:rsidRPr="00364F0E">
        <w:t>igurene 1-4 (februar, mai, august, november) viser også at det er variasjoner gjennom året. Tidlig i perioden var øyepål den mest tallrike arten i det meste av året, men i senere år har hvitting dominert (Figur 1-4). Gapeflyndre var tidligere en tallrik art i fangstene gjennom året (se også Figur 2 og 3), men antallet i fangstene har sunket dramatisk (se også neste avsnitt).</w:t>
      </w:r>
    </w:p>
    <w:p w14:paraId="6E287FAF" w14:textId="24E0C71E" w:rsidR="00C03BDD" w:rsidRPr="00364F0E" w:rsidRDefault="00B521D1" w:rsidP="009671B4">
      <w:r w:rsidRPr="00364F0E">
        <w:rPr>
          <w:noProof/>
        </w:rPr>
        <w:drawing>
          <wp:anchor distT="0" distB="0" distL="114300" distR="114300" simplePos="0" relativeHeight="251674624" behindDoc="0" locked="0" layoutInCell="1" allowOverlap="1" wp14:anchorId="655BF3A1" wp14:editId="3DE10AC9">
            <wp:simplePos x="0" y="0"/>
            <wp:positionH relativeFrom="column">
              <wp:posOffset>596900</wp:posOffset>
            </wp:positionH>
            <wp:positionV relativeFrom="paragraph">
              <wp:posOffset>185420</wp:posOffset>
            </wp:positionV>
            <wp:extent cx="4864100" cy="2386330"/>
            <wp:effectExtent l="0" t="0" r="0" b="0"/>
            <wp:wrapNone/>
            <wp:docPr id="1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4865058" cy="2386800"/>
                    </a:xfrm>
                    <a:prstGeom prst="rect">
                      <a:avLst/>
                    </a:prstGeom>
                  </pic:spPr>
                </pic:pic>
              </a:graphicData>
            </a:graphic>
            <wp14:sizeRelH relativeFrom="margin">
              <wp14:pctWidth>0</wp14:pctWidth>
            </wp14:sizeRelH>
          </wp:anchor>
        </w:drawing>
      </w:r>
    </w:p>
    <w:p w14:paraId="22B75E47" w14:textId="251C46C8" w:rsidR="00C03BDD" w:rsidRPr="00364F0E" w:rsidRDefault="00C03BDD" w:rsidP="009671B4"/>
    <w:p w14:paraId="6FA88D73" w14:textId="77777777" w:rsidR="00C03BDD" w:rsidRPr="00364F0E" w:rsidRDefault="00C03BDD" w:rsidP="009671B4"/>
    <w:p w14:paraId="304775CE" w14:textId="77777777" w:rsidR="00C03BDD" w:rsidRPr="00364F0E" w:rsidRDefault="00C03BDD" w:rsidP="009671B4"/>
    <w:p w14:paraId="407F3195" w14:textId="77777777" w:rsidR="00C03BDD" w:rsidRPr="00364F0E" w:rsidRDefault="00C03BDD" w:rsidP="009671B4"/>
    <w:p w14:paraId="6A9E017C" w14:textId="77777777" w:rsidR="00C03BDD" w:rsidRPr="00364F0E" w:rsidRDefault="00C03BDD" w:rsidP="009671B4"/>
    <w:p w14:paraId="4AABE284" w14:textId="77777777" w:rsidR="00C03BDD" w:rsidRPr="00364F0E" w:rsidRDefault="00C03BDD" w:rsidP="009671B4"/>
    <w:p w14:paraId="3F1DAE15" w14:textId="77777777" w:rsidR="00C03BDD" w:rsidRPr="00364F0E" w:rsidRDefault="00C03BDD" w:rsidP="009671B4"/>
    <w:p w14:paraId="70AC2415" w14:textId="77777777" w:rsidR="00C03BDD" w:rsidRPr="00364F0E" w:rsidRDefault="00C03BDD" w:rsidP="009671B4"/>
    <w:p w14:paraId="3B2867E7" w14:textId="541DB32B" w:rsidR="00C03BDD" w:rsidRPr="00364F0E" w:rsidRDefault="00C03BDD" w:rsidP="009671B4">
      <w:r w:rsidRPr="00364F0E">
        <w:rPr>
          <w:b/>
          <w:bCs/>
        </w:rPr>
        <w:t>Figur 1</w:t>
      </w:r>
      <w:r w:rsidRPr="00364F0E">
        <w:t>. De mest tallrike artene i fiskesamfunnet på 100 m dyp ved Steilene i indre Oslofjord i februar fra</w:t>
      </w:r>
      <w:r w:rsidR="006F4042">
        <w:t xml:space="preserve"> </w:t>
      </w:r>
      <w:r w:rsidRPr="00364F0E">
        <w:t>2012 til 2019.</w:t>
      </w:r>
    </w:p>
    <w:p w14:paraId="27CBD979" w14:textId="1EA0E5A6" w:rsidR="00C03BDD" w:rsidRPr="00364F0E" w:rsidRDefault="008F764D" w:rsidP="009671B4">
      <w:r w:rsidRPr="00364F0E">
        <w:rPr>
          <w:noProof/>
        </w:rPr>
        <w:lastRenderedPageBreak/>
        <w:drawing>
          <wp:anchor distT="0" distB="0" distL="114300" distR="114300" simplePos="0" relativeHeight="251675648" behindDoc="0" locked="0" layoutInCell="1" allowOverlap="1" wp14:anchorId="3B6D8BF8" wp14:editId="7BA7943A">
            <wp:simplePos x="0" y="0"/>
            <wp:positionH relativeFrom="margin">
              <wp:posOffset>875030</wp:posOffset>
            </wp:positionH>
            <wp:positionV relativeFrom="paragraph">
              <wp:posOffset>0</wp:posOffset>
            </wp:positionV>
            <wp:extent cx="4502150" cy="2504440"/>
            <wp:effectExtent l="0" t="0" r="0" b="0"/>
            <wp:wrapSquare wrapText="bothSides"/>
            <wp:docPr id="1949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4502150" cy="2504440"/>
                    </a:xfrm>
                    <a:prstGeom prst="rect">
                      <a:avLst/>
                    </a:prstGeom>
                  </pic:spPr>
                </pic:pic>
              </a:graphicData>
            </a:graphic>
            <wp14:sizeRelH relativeFrom="margin">
              <wp14:pctWidth>0</wp14:pctWidth>
            </wp14:sizeRelH>
            <wp14:sizeRelV relativeFrom="margin">
              <wp14:pctHeight>0</wp14:pctHeight>
            </wp14:sizeRelV>
          </wp:anchor>
        </w:drawing>
      </w:r>
    </w:p>
    <w:p w14:paraId="5262CFF9" w14:textId="77777777" w:rsidR="00C03BDD" w:rsidRPr="00364F0E" w:rsidRDefault="00C03BDD" w:rsidP="009671B4"/>
    <w:p w14:paraId="33D15534" w14:textId="77777777" w:rsidR="00C03BDD" w:rsidRPr="00364F0E" w:rsidRDefault="00C03BDD" w:rsidP="009671B4"/>
    <w:p w14:paraId="00BE8C41" w14:textId="77777777" w:rsidR="00C03BDD" w:rsidRPr="00364F0E" w:rsidRDefault="00C03BDD" w:rsidP="009671B4"/>
    <w:p w14:paraId="29173D5B" w14:textId="77777777" w:rsidR="00C03BDD" w:rsidRPr="00364F0E" w:rsidRDefault="00C03BDD" w:rsidP="009671B4"/>
    <w:p w14:paraId="7B99982F" w14:textId="77777777" w:rsidR="00C03BDD" w:rsidRPr="00364F0E" w:rsidRDefault="00C03BDD" w:rsidP="009671B4"/>
    <w:p w14:paraId="4E703D65" w14:textId="77777777" w:rsidR="00C03BDD" w:rsidRPr="00364F0E" w:rsidRDefault="00C03BDD" w:rsidP="009671B4"/>
    <w:p w14:paraId="048A20A3" w14:textId="1D127F8D" w:rsidR="00C03BDD" w:rsidRPr="00364F0E" w:rsidRDefault="00C03BDD" w:rsidP="009671B4"/>
    <w:p w14:paraId="0D5672AD" w14:textId="77777777" w:rsidR="00364F0E" w:rsidRDefault="00364F0E" w:rsidP="009671B4">
      <w:pPr>
        <w:rPr>
          <w:b/>
          <w:bCs/>
        </w:rPr>
      </w:pPr>
    </w:p>
    <w:p w14:paraId="64B934FF" w14:textId="5FB0BEC3" w:rsidR="00C03BDD" w:rsidRPr="005B3D0D" w:rsidRDefault="00C03BDD" w:rsidP="009671B4">
      <w:pPr>
        <w:rPr>
          <w:b/>
          <w:bCs/>
        </w:rPr>
      </w:pPr>
      <w:r w:rsidRPr="00364F0E">
        <w:rPr>
          <w:b/>
          <w:bCs/>
        </w:rPr>
        <w:t>Figur 2</w:t>
      </w:r>
      <w:r w:rsidRPr="00364F0E">
        <w:t>. De mest tallrike artene i fiskesamfunnet på 100 m dyp ved Steilene i indre Oslofjord i mai fra 2012 til 2020.</w:t>
      </w:r>
    </w:p>
    <w:p w14:paraId="30330855" w14:textId="76FE3375" w:rsidR="00C03BDD" w:rsidRPr="00364F0E" w:rsidRDefault="00C03BDD" w:rsidP="009671B4">
      <w:r w:rsidRPr="00364F0E">
        <w:t xml:space="preserve">Også på ettersommeren har andel og antall hvitting økt og andel andre arter sunket. Det kan </w:t>
      </w:r>
      <w:r w:rsidR="00C8471A" w:rsidRPr="00364F0E">
        <w:t>imidlertid</w:t>
      </w:r>
      <w:r w:rsidRPr="00364F0E">
        <w:t xml:space="preserve"> synes som om øyepål fremdeles kan være tilstede i store antall, som i august 2018 (Figur 3).</w:t>
      </w:r>
    </w:p>
    <w:p w14:paraId="30D37BB9" w14:textId="66221614" w:rsidR="00C03BDD" w:rsidRPr="00364F0E" w:rsidRDefault="00A77B98" w:rsidP="009671B4">
      <w:r w:rsidRPr="00364F0E">
        <w:rPr>
          <w:noProof/>
        </w:rPr>
        <w:drawing>
          <wp:anchor distT="0" distB="0" distL="114300" distR="114300" simplePos="0" relativeHeight="251667456" behindDoc="1" locked="0" layoutInCell="1" allowOverlap="1" wp14:anchorId="26AB39C8" wp14:editId="334191FC">
            <wp:simplePos x="0" y="0"/>
            <wp:positionH relativeFrom="column">
              <wp:posOffset>457200</wp:posOffset>
            </wp:positionH>
            <wp:positionV relativeFrom="paragraph">
              <wp:posOffset>184786</wp:posOffset>
            </wp:positionV>
            <wp:extent cx="5280660" cy="2432050"/>
            <wp:effectExtent l="0" t="0" r="0" b="6350"/>
            <wp:wrapNone/>
            <wp:docPr id="19492"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5281201" cy="2432299"/>
                    </a:xfrm>
                    <a:prstGeom prst="rect">
                      <a:avLst/>
                    </a:prstGeom>
                  </pic:spPr>
                </pic:pic>
              </a:graphicData>
            </a:graphic>
            <wp14:sizeRelH relativeFrom="margin">
              <wp14:pctWidth>0</wp14:pctWidth>
            </wp14:sizeRelH>
            <wp14:sizeRelV relativeFrom="margin">
              <wp14:pctHeight>0</wp14:pctHeight>
            </wp14:sizeRelV>
          </wp:anchor>
        </w:drawing>
      </w:r>
    </w:p>
    <w:p w14:paraId="3C3E2FB0" w14:textId="23E01213" w:rsidR="00C03BDD" w:rsidRPr="00364F0E" w:rsidRDefault="00C03BDD" w:rsidP="009671B4"/>
    <w:p w14:paraId="38B857B8" w14:textId="77777777" w:rsidR="00C03BDD" w:rsidRPr="00364F0E" w:rsidRDefault="00C03BDD" w:rsidP="009671B4"/>
    <w:p w14:paraId="1309ED16" w14:textId="77777777" w:rsidR="00C03BDD" w:rsidRPr="00364F0E" w:rsidRDefault="00C03BDD" w:rsidP="009671B4"/>
    <w:p w14:paraId="7ED92427" w14:textId="77777777" w:rsidR="00C03BDD" w:rsidRPr="00364F0E" w:rsidRDefault="00C03BDD" w:rsidP="009671B4"/>
    <w:p w14:paraId="6B4CF117" w14:textId="77777777" w:rsidR="00C03BDD" w:rsidRPr="00364F0E" w:rsidRDefault="00C03BDD" w:rsidP="009671B4"/>
    <w:p w14:paraId="01C9E231" w14:textId="77777777" w:rsidR="00C03BDD" w:rsidRPr="00364F0E" w:rsidRDefault="00C03BDD" w:rsidP="009671B4"/>
    <w:p w14:paraId="65D4E700" w14:textId="77777777" w:rsidR="005C446F" w:rsidRPr="00364F0E" w:rsidRDefault="005C446F" w:rsidP="009671B4">
      <w:pPr>
        <w:rPr>
          <w:b/>
          <w:bCs/>
        </w:rPr>
      </w:pPr>
    </w:p>
    <w:p w14:paraId="71202033" w14:textId="77777777" w:rsidR="00601D12" w:rsidRDefault="00601D12" w:rsidP="009671B4">
      <w:pPr>
        <w:rPr>
          <w:b/>
          <w:bCs/>
        </w:rPr>
      </w:pPr>
    </w:p>
    <w:p w14:paraId="79E330C1" w14:textId="33AEE4C2" w:rsidR="00C03BDD" w:rsidRPr="00364F0E" w:rsidRDefault="00C03BDD" w:rsidP="009671B4">
      <w:r w:rsidRPr="00364F0E">
        <w:rPr>
          <w:b/>
          <w:bCs/>
        </w:rPr>
        <w:t>Figur 3</w:t>
      </w:r>
      <w:r w:rsidRPr="00364F0E">
        <w:t>. De mest tallrike artene i fiskesamfunnet på 100 m dyp ved Steilene i indre Oslofjord i august-september fra 2011 til 2019.</w:t>
      </w:r>
    </w:p>
    <w:p w14:paraId="6E6BF558" w14:textId="66EE60F7" w:rsidR="00C03BDD" w:rsidRDefault="00C03BDD" w:rsidP="009671B4">
      <w:r w:rsidRPr="00364F0E">
        <w:t xml:space="preserve">Hvitting har alltid vært tilstede i indre Oslofjord, men den dominerer nå fullstendig, også i november (Figur 4). </w:t>
      </w:r>
      <w:bookmarkStart w:id="196" w:name="_Hlk43107758"/>
      <w:r w:rsidRPr="00364F0E">
        <w:t>Det er ikke klart hvilke økologiske konsekvenser denne dominansen vil kunne ha, men hvitting er en predator som vil kunne påvirke populasjoner av andre arter, også ved å predatere juvenile.</w:t>
      </w:r>
      <w:bookmarkEnd w:id="196"/>
    </w:p>
    <w:p w14:paraId="620AD326" w14:textId="77777777" w:rsidR="005B3D0D" w:rsidRPr="00364F0E" w:rsidRDefault="005B3D0D" w:rsidP="009671B4"/>
    <w:p w14:paraId="3EB02E66" w14:textId="6D2C43D0" w:rsidR="00C03BDD" w:rsidRPr="00364F0E" w:rsidRDefault="00C03BDD" w:rsidP="009671B4">
      <w:pPr>
        <w:rPr>
          <w:rFonts w:cstheme="minorHAnsi"/>
        </w:rPr>
      </w:pPr>
    </w:p>
    <w:p w14:paraId="07F0DB98" w14:textId="77777777" w:rsidR="00C03BDD" w:rsidRPr="00364F0E" w:rsidRDefault="00C03BDD" w:rsidP="009671B4">
      <w:pPr>
        <w:rPr>
          <w:rFonts w:cstheme="minorHAnsi"/>
        </w:rPr>
      </w:pPr>
    </w:p>
    <w:p w14:paraId="3E251635" w14:textId="77777777" w:rsidR="00C03BDD" w:rsidRPr="00364F0E" w:rsidRDefault="00C03BDD" w:rsidP="009671B4">
      <w:pPr>
        <w:rPr>
          <w:rFonts w:cstheme="minorHAnsi"/>
        </w:rPr>
      </w:pPr>
    </w:p>
    <w:p w14:paraId="2FD1CDBD" w14:textId="77777777" w:rsidR="00C03BDD" w:rsidRPr="00364F0E" w:rsidRDefault="00C03BDD" w:rsidP="009671B4">
      <w:pPr>
        <w:rPr>
          <w:rFonts w:cstheme="minorHAnsi"/>
        </w:rPr>
      </w:pPr>
    </w:p>
    <w:p w14:paraId="1ECEA760" w14:textId="77777777" w:rsidR="00C03BDD" w:rsidRPr="00364F0E" w:rsidRDefault="00C03BDD" w:rsidP="009671B4">
      <w:pPr>
        <w:rPr>
          <w:rFonts w:cstheme="minorHAnsi"/>
        </w:rPr>
      </w:pPr>
    </w:p>
    <w:p w14:paraId="78F7CDEF" w14:textId="56326910" w:rsidR="00C03BDD" w:rsidRPr="00364F0E" w:rsidRDefault="005B3D0D" w:rsidP="009671B4">
      <w:pPr>
        <w:rPr>
          <w:rFonts w:cstheme="minorHAnsi"/>
        </w:rPr>
      </w:pPr>
      <w:r w:rsidRPr="00364F0E">
        <w:rPr>
          <w:rFonts w:cstheme="minorHAnsi"/>
          <w:noProof/>
        </w:rPr>
        <w:lastRenderedPageBreak/>
        <w:drawing>
          <wp:anchor distT="0" distB="0" distL="114300" distR="114300" simplePos="0" relativeHeight="251668480" behindDoc="1" locked="0" layoutInCell="1" allowOverlap="1" wp14:anchorId="1FD7F666" wp14:editId="464E024C">
            <wp:simplePos x="0" y="0"/>
            <wp:positionH relativeFrom="column">
              <wp:posOffset>488950</wp:posOffset>
            </wp:positionH>
            <wp:positionV relativeFrom="paragraph">
              <wp:posOffset>-263525</wp:posOffset>
            </wp:positionV>
            <wp:extent cx="4495800" cy="2463800"/>
            <wp:effectExtent l="0" t="0" r="0" b="0"/>
            <wp:wrapNone/>
            <wp:docPr id="19493"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4495800" cy="2463800"/>
                    </a:xfrm>
                    <a:prstGeom prst="rect">
                      <a:avLst/>
                    </a:prstGeom>
                  </pic:spPr>
                </pic:pic>
              </a:graphicData>
            </a:graphic>
            <wp14:sizeRelH relativeFrom="margin">
              <wp14:pctWidth>0</wp14:pctWidth>
            </wp14:sizeRelH>
            <wp14:sizeRelV relativeFrom="margin">
              <wp14:pctHeight>0</wp14:pctHeight>
            </wp14:sizeRelV>
          </wp:anchor>
        </w:drawing>
      </w:r>
    </w:p>
    <w:p w14:paraId="55A455A4" w14:textId="77777777" w:rsidR="00C03BDD" w:rsidRPr="00364F0E" w:rsidRDefault="00C03BDD" w:rsidP="009671B4">
      <w:pPr>
        <w:rPr>
          <w:rFonts w:cstheme="minorHAnsi"/>
        </w:rPr>
      </w:pPr>
    </w:p>
    <w:p w14:paraId="1C764C52" w14:textId="77777777" w:rsidR="00C03BDD" w:rsidRPr="00364F0E" w:rsidRDefault="00C03BDD" w:rsidP="009671B4">
      <w:pPr>
        <w:rPr>
          <w:rFonts w:cstheme="minorHAnsi"/>
        </w:rPr>
      </w:pPr>
    </w:p>
    <w:p w14:paraId="0D32E958" w14:textId="4630EE75" w:rsidR="00815ECF" w:rsidRPr="00364F0E" w:rsidRDefault="00815ECF" w:rsidP="009671B4">
      <w:pPr>
        <w:rPr>
          <w:rFonts w:cstheme="minorHAnsi"/>
        </w:rPr>
      </w:pPr>
    </w:p>
    <w:p w14:paraId="5E38CADB" w14:textId="413FD500" w:rsidR="00080790" w:rsidRDefault="00080790" w:rsidP="009671B4">
      <w:pPr>
        <w:rPr>
          <w:rFonts w:cstheme="minorHAnsi"/>
        </w:rPr>
      </w:pPr>
    </w:p>
    <w:p w14:paraId="48DB3179" w14:textId="77777777" w:rsidR="005B3D0D" w:rsidRPr="00364F0E" w:rsidRDefault="005B3D0D" w:rsidP="009671B4">
      <w:pPr>
        <w:rPr>
          <w:rFonts w:cstheme="minorHAnsi"/>
        </w:rPr>
      </w:pPr>
    </w:p>
    <w:p w14:paraId="32324900" w14:textId="77777777" w:rsidR="00943947" w:rsidRDefault="00943947" w:rsidP="009671B4">
      <w:pPr>
        <w:rPr>
          <w:rFonts w:cstheme="minorHAnsi"/>
          <w:b/>
          <w:bCs/>
        </w:rPr>
      </w:pPr>
    </w:p>
    <w:p w14:paraId="71EC0C44" w14:textId="77777777" w:rsidR="005B3D0D" w:rsidRDefault="005B3D0D" w:rsidP="009671B4">
      <w:pPr>
        <w:rPr>
          <w:b/>
          <w:bCs/>
        </w:rPr>
      </w:pPr>
    </w:p>
    <w:p w14:paraId="21C8DBEA" w14:textId="66F5773B" w:rsidR="00E15009" w:rsidRDefault="00C03BDD" w:rsidP="009671B4">
      <w:r w:rsidRPr="00364F0E">
        <w:rPr>
          <w:b/>
          <w:bCs/>
        </w:rPr>
        <w:t>Figur 4</w:t>
      </w:r>
      <w:r w:rsidRPr="00364F0E">
        <w:t>. De mest tallrike artene i fiskesamfunnet på 100 m dyp ved Steilene i indre Oslofjord i november fra 2011 til 2019.</w:t>
      </w:r>
    </w:p>
    <w:p w14:paraId="01F50A1C" w14:textId="77777777" w:rsidR="005C446F" w:rsidRPr="00364F0E" w:rsidRDefault="005C446F" w:rsidP="009671B4"/>
    <w:p w14:paraId="47BFDE39" w14:textId="77777777" w:rsidR="00C03BDD" w:rsidRPr="00364F0E" w:rsidRDefault="00C03BDD" w:rsidP="009671B4">
      <w:pPr>
        <w:rPr>
          <w:b/>
          <w:bCs/>
        </w:rPr>
      </w:pPr>
      <w:r w:rsidRPr="00364F0E">
        <w:rPr>
          <w:b/>
          <w:bCs/>
        </w:rPr>
        <w:t>Endringer for enkelt-arter</w:t>
      </w:r>
    </w:p>
    <w:p w14:paraId="26BD0CD5" w14:textId="77777777" w:rsidR="00C03BDD" w:rsidRPr="00364F0E" w:rsidRDefault="00C03BDD" w:rsidP="009671B4">
      <w:r w:rsidRPr="00364F0E">
        <w:t>Som nevnt ovenfor har det vært dramatiske endringer i fiskesamfunnet i indre Oslofjord de siste ti årene. Det har vært stor bekymring knyttet til torskepopulasjonen og det generelle bildet er en tydelig nedgang fra 2014-2015 (Figur 5).</w:t>
      </w:r>
    </w:p>
    <w:p w14:paraId="3DA21A8D" w14:textId="77777777" w:rsidR="00C03BDD" w:rsidRPr="00364F0E" w:rsidRDefault="00C03BDD" w:rsidP="009671B4">
      <w:r w:rsidRPr="00364F0E">
        <w:rPr>
          <w:noProof/>
        </w:rPr>
        <w:drawing>
          <wp:anchor distT="0" distB="0" distL="114300" distR="114300" simplePos="0" relativeHeight="251669504" behindDoc="1" locked="0" layoutInCell="1" allowOverlap="1" wp14:anchorId="1A517D82" wp14:editId="3D9B3CE6">
            <wp:simplePos x="0" y="0"/>
            <wp:positionH relativeFrom="column">
              <wp:posOffset>730250</wp:posOffset>
            </wp:positionH>
            <wp:positionV relativeFrom="paragraph">
              <wp:posOffset>205105</wp:posOffset>
            </wp:positionV>
            <wp:extent cx="4191000" cy="2070100"/>
            <wp:effectExtent l="0" t="0" r="0" b="6350"/>
            <wp:wrapNone/>
            <wp:docPr id="19494"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4191000" cy="2070100"/>
                    </a:xfrm>
                    <a:prstGeom prst="rect">
                      <a:avLst/>
                    </a:prstGeom>
                  </pic:spPr>
                </pic:pic>
              </a:graphicData>
            </a:graphic>
            <wp14:sizeRelH relativeFrom="margin">
              <wp14:pctWidth>0</wp14:pctWidth>
            </wp14:sizeRelH>
            <wp14:sizeRelV relativeFrom="margin">
              <wp14:pctHeight>0</wp14:pctHeight>
            </wp14:sizeRelV>
          </wp:anchor>
        </w:drawing>
      </w:r>
    </w:p>
    <w:p w14:paraId="0EE15E87" w14:textId="77777777" w:rsidR="00C03BDD" w:rsidRPr="00364F0E" w:rsidRDefault="00C03BDD" w:rsidP="009671B4"/>
    <w:p w14:paraId="76F42992" w14:textId="77777777" w:rsidR="00C03BDD" w:rsidRPr="00364F0E" w:rsidRDefault="00C03BDD" w:rsidP="009671B4"/>
    <w:p w14:paraId="0FEBBFA7" w14:textId="77777777" w:rsidR="00C03BDD" w:rsidRPr="00364F0E" w:rsidRDefault="00C03BDD" w:rsidP="009671B4"/>
    <w:p w14:paraId="622415A6" w14:textId="77777777" w:rsidR="00C03BDD" w:rsidRPr="00364F0E" w:rsidRDefault="00C03BDD" w:rsidP="009671B4"/>
    <w:p w14:paraId="1D5F730C" w14:textId="77777777" w:rsidR="00C03BDD" w:rsidRPr="00364F0E" w:rsidRDefault="00C03BDD" w:rsidP="009671B4"/>
    <w:p w14:paraId="5FD5DC01" w14:textId="077C0DBD" w:rsidR="00C03BDD" w:rsidRPr="00364F0E" w:rsidRDefault="00C03BDD" w:rsidP="009671B4"/>
    <w:p w14:paraId="3D27B865" w14:textId="77777777" w:rsidR="00080790" w:rsidRPr="00364F0E" w:rsidRDefault="00080790" w:rsidP="009671B4"/>
    <w:p w14:paraId="2A65F9B1" w14:textId="77777777" w:rsidR="00C03BDD" w:rsidRPr="00364F0E" w:rsidRDefault="00C03BDD" w:rsidP="009671B4">
      <w:r w:rsidRPr="00364F0E">
        <w:rPr>
          <w:b/>
          <w:bCs/>
        </w:rPr>
        <w:t>Figur 5</w:t>
      </w:r>
      <w:r w:rsidRPr="00364F0E">
        <w:t>. Torsk i tråltrekk ved Steilene i fire årstider i årene 2011 til 2020 (ikke alle måneder inkludert).</w:t>
      </w:r>
    </w:p>
    <w:p w14:paraId="692A7F91" w14:textId="487A03BB" w:rsidR="00C03BDD" w:rsidRPr="00364F0E" w:rsidRDefault="00C03BDD" w:rsidP="009671B4">
      <w:r w:rsidRPr="00364F0E">
        <w:t>Som nevnt ovenfor har de fleste av artene knyttet til bunnen, som gap</w:t>
      </w:r>
      <w:r w:rsidR="00C8471A" w:rsidRPr="00364F0E">
        <w:t>e</w:t>
      </w:r>
      <w:r w:rsidRPr="00364F0E">
        <w:t>flyndre, smørflyndre og fire-trådet tangbrosme gått tilbake i perioden (se Figur 6 for gap</w:t>
      </w:r>
      <w:r w:rsidR="00C8471A" w:rsidRPr="00364F0E">
        <w:t>e</w:t>
      </w:r>
      <w:r w:rsidRPr="00364F0E">
        <w:t>flyndre og Figur 7 for tangbrosme).</w:t>
      </w:r>
    </w:p>
    <w:p w14:paraId="4B62EBD0" w14:textId="77777777" w:rsidR="00A77B98" w:rsidRPr="00364F0E" w:rsidRDefault="00A77B98" w:rsidP="009671B4">
      <w:pPr>
        <w:rPr>
          <w:rFonts w:cstheme="minorHAnsi"/>
        </w:rPr>
      </w:pPr>
      <w:r w:rsidRPr="00364F0E">
        <w:rPr>
          <w:noProof/>
        </w:rPr>
        <w:lastRenderedPageBreak/>
        <w:drawing>
          <wp:inline distT="0" distB="0" distL="0" distR="0" wp14:anchorId="15440366" wp14:editId="40007973">
            <wp:extent cx="4318000" cy="2260600"/>
            <wp:effectExtent l="0" t="0" r="6350" b="6350"/>
            <wp:docPr id="19499" name="Bilde 1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8000" cy="2260600"/>
                    </a:xfrm>
                    <a:prstGeom prst="rect">
                      <a:avLst/>
                    </a:prstGeom>
                    <a:noFill/>
                  </pic:spPr>
                </pic:pic>
              </a:graphicData>
            </a:graphic>
          </wp:inline>
        </w:drawing>
      </w:r>
    </w:p>
    <w:p w14:paraId="509CBB07" w14:textId="77777777" w:rsidR="00864BEF" w:rsidRPr="00364F0E" w:rsidRDefault="00C03BDD" w:rsidP="009671B4">
      <w:pPr>
        <w:rPr>
          <w:rFonts w:cstheme="minorHAnsi"/>
        </w:rPr>
      </w:pPr>
      <w:r w:rsidRPr="00364F0E">
        <w:rPr>
          <w:rFonts w:cstheme="minorHAnsi"/>
          <w:b/>
          <w:bCs/>
        </w:rPr>
        <w:t>Figur 6.</w:t>
      </w:r>
      <w:r w:rsidRPr="00364F0E">
        <w:rPr>
          <w:rFonts w:cstheme="minorHAnsi"/>
        </w:rPr>
        <w:t xml:space="preserve"> Gapeflyndre i tråltrekk ved Steilene i fire årstider i årene 2011 til 2020 (ikke alle </w:t>
      </w:r>
      <w:r w:rsidR="00864BEF" w:rsidRPr="00364F0E">
        <w:rPr>
          <w:rFonts w:cstheme="minorHAnsi"/>
        </w:rPr>
        <w:t>mnd inkl.).</w:t>
      </w:r>
    </w:p>
    <w:p w14:paraId="19133843" w14:textId="77777777" w:rsidR="00C03BDD" w:rsidRPr="00364F0E" w:rsidRDefault="00C03BDD" w:rsidP="009671B4">
      <w:pPr>
        <w:rPr>
          <w:rFonts w:cstheme="minorHAnsi"/>
        </w:rPr>
      </w:pPr>
    </w:p>
    <w:p w14:paraId="11621153" w14:textId="77777777" w:rsidR="00C03BDD" w:rsidRPr="00364F0E" w:rsidRDefault="00C03BDD" w:rsidP="009671B4">
      <w:pPr>
        <w:rPr>
          <w:rFonts w:cstheme="minorHAnsi"/>
        </w:rPr>
      </w:pPr>
    </w:p>
    <w:p w14:paraId="7A3F4C5B" w14:textId="65E7797A" w:rsidR="00C03BDD" w:rsidRPr="00364F0E" w:rsidRDefault="00601D12" w:rsidP="009671B4">
      <w:pPr>
        <w:rPr>
          <w:rFonts w:cstheme="minorHAnsi"/>
        </w:rPr>
      </w:pPr>
      <w:r w:rsidRPr="00364F0E">
        <w:rPr>
          <w:rFonts w:cstheme="minorHAnsi"/>
          <w:noProof/>
        </w:rPr>
        <w:drawing>
          <wp:anchor distT="0" distB="0" distL="114300" distR="114300" simplePos="0" relativeHeight="251671552" behindDoc="1" locked="0" layoutInCell="1" allowOverlap="1" wp14:anchorId="1C5B9E49" wp14:editId="7B44534B">
            <wp:simplePos x="0" y="0"/>
            <wp:positionH relativeFrom="margin">
              <wp:posOffset>539750</wp:posOffset>
            </wp:positionH>
            <wp:positionV relativeFrom="paragraph">
              <wp:posOffset>-322580</wp:posOffset>
            </wp:positionV>
            <wp:extent cx="4356100" cy="2375535"/>
            <wp:effectExtent l="0" t="0" r="6350" b="5715"/>
            <wp:wrapNone/>
            <wp:docPr id="1949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4356100" cy="2375535"/>
                    </a:xfrm>
                    <a:prstGeom prst="rect">
                      <a:avLst/>
                    </a:prstGeom>
                  </pic:spPr>
                </pic:pic>
              </a:graphicData>
            </a:graphic>
            <wp14:sizeRelH relativeFrom="margin">
              <wp14:pctWidth>0</wp14:pctWidth>
            </wp14:sizeRelH>
            <wp14:sizeRelV relativeFrom="margin">
              <wp14:pctHeight>0</wp14:pctHeight>
            </wp14:sizeRelV>
          </wp:anchor>
        </w:drawing>
      </w:r>
    </w:p>
    <w:p w14:paraId="69612988" w14:textId="7BE6F239" w:rsidR="00C03BDD" w:rsidRPr="00364F0E" w:rsidRDefault="00C03BDD" w:rsidP="009671B4">
      <w:pPr>
        <w:rPr>
          <w:rFonts w:cstheme="minorHAnsi"/>
        </w:rPr>
      </w:pPr>
    </w:p>
    <w:p w14:paraId="4F832497" w14:textId="77777777" w:rsidR="00C03BDD" w:rsidRPr="00364F0E" w:rsidRDefault="00C03BDD" w:rsidP="009671B4">
      <w:pPr>
        <w:rPr>
          <w:rFonts w:cstheme="minorHAnsi"/>
        </w:rPr>
      </w:pPr>
    </w:p>
    <w:p w14:paraId="751F9B0E" w14:textId="77777777" w:rsidR="00C03BDD" w:rsidRPr="00364F0E" w:rsidRDefault="00C03BDD" w:rsidP="009671B4">
      <w:pPr>
        <w:rPr>
          <w:rFonts w:cstheme="minorHAnsi"/>
        </w:rPr>
      </w:pPr>
    </w:p>
    <w:p w14:paraId="1C2540AB" w14:textId="77777777" w:rsidR="00C03BDD" w:rsidRPr="00364F0E" w:rsidRDefault="00C03BDD" w:rsidP="009671B4">
      <w:pPr>
        <w:rPr>
          <w:rFonts w:cstheme="minorHAnsi"/>
        </w:rPr>
      </w:pPr>
    </w:p>
    <w:p w14:paraId="4196984B" w14:textId="77777777" w:rsidR="00364F0E" w:rsidRDefault="00364F0E" w:rsidP="009671B4">
      <w:pPr>
        <w:rPr>
          <w:rFonts w:cstheme="minorHAnsi"/>
          <w:b/>
          <w:bCs/>
        </w:rPr>
      </w:pPr>
    </w:p>
    <w:p w14:paraId="687E1246" w14:textId="77777777" w:rsidR="00601D12" w:rsidRDefault="00601D12" w:rsidP="009671B4">
      <w:pPr>
        <w:rPr>
          <w:rFonts w:cstheme="minorHAnsi"/>
          <w:b/>
          <w:bCs/>
        </w:rPr>
      </w:pPr>
    </w:p>
    <w:p w14:paraId="7662DE7E" w14:textId="77777777" w:rsidR="00601D12" w:rsidRDefault="00601D12" w:rsidP="009671B4">
      <w:pPr>
        <w:rPr>
          <w:rFonts w:cstheme="minorHAnsi"/>
          <w:b/>
          <w:bCs/>
        </w:rPr>
      </w:pPr>
    </w:p>
    <w:p w14:paraId="4A1D9122" w14:textId="6B559D64" w:rsidR="00610109" w:rsidRPr="00364F0E" w:rsidRDefault="00C03BDD" w:rsidP="009671B4">
      <w:pPr>
        <w:rPr>
          <w:rFonts w:cstheme="minorHAnsi"/>
        </w:rPr>
      </w:pPr>
      <w:r w:rsidRPr="00364F0E">
        <w:rPr>
          <w:rFonts w:cstheme="minorHAnsi"/>
          <w:b/>
          <w:bCs/>
        </w:rPr>
        <w:t>Figur 7</w:t>
      </w:r>
      <w:r w:rsidRPr="00364F0E">
        <w:rPr>
          <w:rFonts w:cstheme="minorHAnsi"/>
        </w:rPr>
        <w:t>. Fire-trådet tangbrosme i tråltrekk ved Steilene i fire årstider i årene 2011 til 2020 (ikke alle måneder inkludert).</w:t>
      </w:r>
    </w:p>
    <w:p w14:paraId="04B2A5CC" w14:textId="04B56247" w:rsidR="00C03BDD" w:rsidRPr="00364F0E" w:rsidRDefault="00C03BDD" w:rsidP="009671B4">
      <w:pPr>
        <w:rPr>
          <w:rFonts w:cstheme="minorHAnsi"/>
        </w:rPr>
      </w:pPr>
      <w:r w:rsidRPr="00364F0E">
        <w:rPr>
          <w:rFonts w:cstheme="minorHAnsi"/>
        </w:rPr>
        <w:t>Hvitting dominerer nå fullstendig trålfangster i fjorden gjennom hele året og populasjonen synes å øke dramatisk, men med årstidsvariasjoner (</w:t>
      </w:r>
      <w:r w:rsidR="00ED0EB9" w:rsidRPr="00364F0E">
        <w:rPr>
          <w:rFonts w:cstheme="minorHAnsi"/>
        </w:rPr>
        <w:t xml:space="preserve">se </w:t>
      </w:r>
      <w:r w:rsidRPr="00364F0E">
        <w:rPr>
          <w:rFonts w:cstheme="minorHAnsi"/>
        </w:rPr>
        <w:t>Figur 8</w:t>
      </w:r>
      <w:r w:rsidR="00ED0EB9" w:rsidRPr="00364F0E">
        <w:rPr>
          <w:rFonts w:cstheme="minorHAnsi"/>
        </w:rPr>
        <w:t xml:space="preserve"> nedenfor</w:t>
      </w:r>
      <w:r w:rsidRPr="00364F0E">
        <w:rPr>
          <w:rFonts w:cstheme="minorHAnsi"/>
        </w:rPr>
        <w:t>).</w:t>
      </w:r>
    </w:p>
    <w:p w14:paraId="47E809C8" w14:textId="261B5744" w:rsidR="0099636C" w:rsidRPr="00364F0E" w:rsidRDefault="000E3463" w:rsidP="009671B4">
      <w:pPr>
        <w:rPr>
          <w:rFonts w:cstheme="minorHAnsi"/>
        </w:rPr>
      </w:pPr>
      <w:r w:rsidRPr="00364F0E">
        <w:rPr>
          <w:rFonts w:cstheme="minorHAnsi"/>
          <w:noProof/>
        </w:rPr>
        <w:drawing>
          <wp:inline distT="0" distB="0" distL="0" distR="0" wp14:anchorId="1C3F60D7" wp14:editId="506F4A50">
            <wp:extent cx="4716780" cy="2279650"/>
            <wp:effectExtent l="0" t="0" r="7620" b="6350"/>
            <wp:docPr id="19500" name="Bilde 1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6105" cy="2284157"/>
                    </a:xfrm>
                    <a:prstGeom prst="rect">
                      <a:avLst/>
                    </a:prstGeom>
                    <a:noFill/>
                  </pic:spPr>
                </pic:pic>
              </a:graphicData>
            </a:graphic>
          </wp:inline>
        </w:drawing>
      </w:r>
    </w:p>
    <w:p w14:paraId="133643F6" w14:textId="56F1AEC4" w:rsidR="00EE10B4" w:rsidRPr="00364F0E" w:rsidRDefault="00C03BDD" w:rsidP="009671B4">
      <w:pPr>
        <w:rPr>
          <w:rFonts w:cstheme="minorHAnsi"/>
        </w:rPr>
      </w:pPr>
      <w:r w:rsidRPr="00364F0E">
        <w:rPr>
          <w:rFonts w:cstheme="minorHAnsi"/>
          <w:b/>
          <w:bCs/>
        </w:rPr>
        <w:lastRenderedPageBreak/>
        <w:t>Figur 8</w:t>
      </w:r>
      <w:r w:rsidRPr="00364F0E">
        <w:rPr>
          <w:rFonts w:cstheme="minorHAnsi"/>
        </w:rPr>
        <w:t>.</w:t>
      </w:r>
      <w:r w:rsidR="0099636C" w:rsidRPr="00364F0E">
        <w:rPr>
          <w:rFonts w:cstheme="minorHAnsi"/>
        </w:rPr>
        <w:t xml:space="preserve"> </w:t>
      </w:r>
      <w:r w:rsidRPr="00364F0E">
        <w:rPr>
          <w:rFonts w:cstheme="minorHAnsi"/>
        </w:rPr>
        <w:t>Hvitting i tråltrekk ved Steilene i fire årstider i årene 2011 til 2020 (ikke alle måneder inkludert).</w:t>
      </w:r>
    </w:p>
    <w:p w14:paraId="58AA2A5C" w14:textId="4DC5AF8B" w:rsidR="00C03BDD" w:rsidRPr="00364F0E" w:rsidRDefault="00C03BDD" w:rsidP="009671B4">
      <w:pPr>
        <w:rPr>
          <w:rFonts w:cstheme="minorHAnsi"/>
        </w:rPr>
      </w:pPr>
      <w:r w:rsidRPr="00364F0E">
        <w:rPr>
          <w:rFonts w:cstheme="minorHAnsi"/>
        </w:rPr>
        <w:t>I begynnelsen av undersøkelsesperioden var øyepål den mest tallrike arten i fangsten i tre av periodene, men ikke i mai (Figur 9). Med unntak av august 2018 synes det imidlertid som om det er en nedgang for denne arten også.</w:t>
      </w:r>
    </w:p>
    <w:p w14:paraId="1AF107EA" w14:textId="33EC56B1" w:rsidR="000E3463" w:rsidRPr="00364F0E" w:rsidRDefault="000E3463" w:rsidP="009671B4">
      <w:pPr>
        <w:rPr>
          <w:rFonts w:cstheme="minorHAnsi"/>
        </w:rPr>
      </w:pPr>
      <w:r w:rsidRPr="00364F0E">
        <w:rPr>
          <w:rFonts w:cstheme="minorHAnsi"/>
          <w:noProof/>
        </w:rPr>
        <w:drawing>
          <wp:anchor distT="0" distB="0" distL="114300" distR="114300" simplePos="0" relativeHeight="251673600" behindDoc="1" locked="0" layoutInCell="1" allowOverlap="1" wp14:anchorId="0B61C990" wp14:editId="03D79198">
            <wp:simplePos x="0" y="0"/>
            <wp:positionH relativeFrom="column">
              <wp:posOffset>711200</wp:posOffset>
            </wp:positionH>
            <wp:positionV relativeFrom="paragraph">
              <wp:posOffset>225425</wp:posOffset>
            </wp:positionV>
            <wp:extent cx="4647919" cy="2343150"/>
            <wp:effectExtent l="0" t="0" r="635" b="0"/>
            <wp:wrapNone/>
            <wp:docPr id="19498"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4647919" cy="2343150"/>
                    </a:xfrm>
                    <a:prstGeom prst="rect">
                      <a:avLst/>
                    </a:prstGeom>
                  </pic:spPr>
                </pic:pic>
              </a:graphicData>
            </a:graphic>
            <wp14:sizeRelV relativeFrom="margin">
              <wp14:pctHeight>0</wp14:pctHeight>
            </wp14:sizeRelV>
          </wp:anchor>
        </w:drawing>
      </w:r>
    </w:p>
    <w:p w14:paraId="661A8CC9" w14:textId="2397DE4D" w:rsidR="000E3463" w:rsidRPr="00364F0E" w:rsidRDefault="000E3463" w:rsidP="009671B4">
      <w:pPr>
        <w:rPr>
          <w:rFonts w:cstheme="minorHAnsi"/>
        </w:rPr>
      </w:pPr>
    </w:p>
    <w:p w14:paraId="1437FD4D" w14:textId="77777777" w:rsidR="000E3463" w:rsidRPr="00364F0E" w:rsidRDefault="000E3463" w:rsidP="009671B4">
      <w:pPr>
        <w:rPr>
          <w:rFonts w:cstheme="minorHAnsi"/>
        </w:rPr>
      </w:pPr>
    </w:p>
    <w:p w14:paraId="0ABF7194" w14:textId="692B15F6" w:rsidR="000E3463" w:rsidRPr="00364F0E" w:rsidRDefault="000E3463" w:rsidP="009671B4">
      <w:pPr>
        <w:rPr>
          <w:rFonts w:cstheme="minorHAnsi"/>
        </w:rPr>
      </w:pPr>
    </w:p>
    <w:p w14:paraId="34F65C07" w14:textId="77777777" w:rsidR="000E3463" w:rsidRPr="00364F0E" w:rsidRDefault="000E3463" w:rsidP="009671B4">
      <w:pPr>
        <w:rPr>
          <w:rFonts w:cstheme="minorHAnsi"/>
        </w:rPr>
      </w:pPr>
    </w:p>
    <w:p w14:paraId="1327DF88" w14:textId="31033B4A" w:rsidR="00C03BDD" w:rsidRPr="00364F0E" w:rsidRDefault="00C03BDD" w:rsidP="009671B4">
      <w:pPr>
        <w:rPr>
          <w:rFonts w:cstheme="minorHAnsi"/>
        </w:rPr>
      </w:pPr>
    </w:p>
    <w:p w14:paraId="7BB726F0" w14:textId="77777777" w:rsidR="00C03BDD" w:rsidRPr="00364F0E" w:rsidRDefault="00C03BDD" w:rsidP="009671B4">
      <w:pPr>
        <w:rPr>
          <w:rFonts w:cstheme="minorHAnsi"/>
        </w:rPr>
      </w:pPr>
    </w:p>
    <w:p w14:paraId="3C5DD0C8" w14:textId="77777777" w:rsidR="00C03BDD" w:rsidRPr="00364F0E" w:rsidRDefault="00C03BDD" w:rsidP="009671B4">
      <w:pPr>
        <w:rPr>
          <w:rFonts w:cstheme="minorHAnsi"/>
        </w:rPr>
      </w:pPr>
    </w:p>
    <w:p w14:paraId="0D3055D1" w14:textId="77777777" w:rsidR="00C03BDD" w:rsidRPr="00364F0E" w:rsidRDefault="00C03BDD" w:rsidP="009671B4">
      <w:pPr>
        <w:rPr>
          <w:rFonts w:cstheme="minorHAnsi"/>
        </w:rPr>
      </w:pPr>
    </w:p>
    <w:p w14:paraId="65B1B13C" w14:textId="77777777" w:rsidR="00610109" w:rsidRDefault="00610109" w:rsidP="009671B4">
      <w:pPr>
        <w:rPr>
          <w:rFonts w:cstheme="minorHAnsi"/>
          <w:b/>
          <w:bCs/>
        </w:rPr>
      </w:pPr>
    </w:p>
    <w:p w14:paraId="1258EC53" w14:textId="1F178E10" w:rsidR="00C03BDD" w:rsidRPr="00364F0E" w:rsidRDefault="00C03BDD" w:rsidP="009671B4">
      <w:pPr>
        <w:rPr>
          <w:rFonts w:cstheme="minorHAnsi"/>
        </w:rPr>
      </w:pPr>
      <w:r w:rsidRPr="00364F0E">
        <w:rPr>
          <w:rFonts w:cstheme="minorHAnsi"/>
          <w:b/>
          <w:bCs/>
        </w:rPr>
        <w:t>Figur 9</w:t>
      </w:r>
      <w:r w:rsidRPr="00364F0E">
        <w:rPr>
          <w:rFonts w:cstheme="minorHAnsi"/>
        </w:rPr>
        <w:t>. Øyepål i tråltrekk ved Steilene i fire årstider i årene 2011 til 2020 (ikke alle måneder inkludert).</w:t>
      </w:r>
    </w:p>
    <w:p w14:paraId="3428DF9E" w14:textId="77777777" w:rsidR="00610109" w:rsidRDefault="00610109" w:rsidP="009671B4">
      <w:pPr>
        <w:rPr>
          <w:b/>
          <w:bCs/>
        </w:rPr>
      </w:pPr>
    </w:p>
    <w:p w14:paraId="786EE4DF" w14:textId="4BEBE7CF" w:rsidR="00C03BDD" w:rsidRPr="00E76F54" w:rsidRDefault="00C03BDD" w:rsidP="009671B4">
      <w:pPr>
        <w:rPr>
          <w:b/>
          <w:bCs/>
        </w:rPr>
      </w:pPr>
      <w:r w:rsidRPr="00E76F54">
        <w:rPr>
          <w:b/>
          <w:bCs/>
        </w:rPr>
        <w:t>Konklusjoner</w:t>
      </w:r>
    </w:p>
    <w:p w14:paraId="696AA769" w14:textId="74F740E2" w:rsidR="000E3463" w:rsidRPr="00364F0E" w:rsidRDefault="00C03BDD" w:rsidP="009671B4">
      <w:pPr>
        <w:rPr>
          <w:rFonts w:eastAsia="PingFang SC" w:cstheme="minorHAnsi"/>
        </w:rPr>
      </w:pPr>
      <w:r w:rsidRPr="00364F0E">
        <w:rPr>
          <w:rFonts w:eastAsia="PingFang SC" w:cstheme="minorHAnsi"/>
        </w:rPr>
        <w:t>Endringen i fiskesamfunnet i indre Oslofjord er konsistent gjennom år og årstider: Det er en sterk økning i hvitting</w:t>
      </w:r>
      <w:r w:rsidR="00C8471A" w:rsidRPr="00364F0E">
        <w:rPr>
          <w:rFonts w:eastAsia="PingFang SC" w:cstheme="minorHAnsi"/>
        </w:rPr>
        <w:t>-populasjonen</w:t>
      </w:r>
      <w:r w:rsidRPr="00364F0E">
        <w:rPr>
          <w:rFonts w:eastAsia="PingFang SC" w:cstheme="minorHAnsi"/>
        </w:rPr>
        <w:t xml:space="preserve"> og nedgang i andre arter, særlig gapeflyndre, sølvtorsk og tangbrosme. Situasjonen for andre torskefisk som sypike og øyepål er mer uklar. Det er få torsk i fjorden sammenlignet med for fem år siden. Det er et åpent spørsmål om hvitting påvirker de andre artene, ved direkte predasjon eller ved at de spiser larver og juvenile stadier.</w:t>
      </w:r>
    </w:p>
    <w:p w14:paraId="4C811BAE" w14:textId="77777777" w:rsidR="000E3463" w:rsidRPr="00364F0E" w:rsidRDefault="000E3463" w:rsidP="009671B4">
      <w:pPr>
        <w:rPr>
          <w:rFonts w:eastAsia="PingFang SC" w:cstheme="minorHAnsi"/>
          <w:kern w:val="3"/>
        </w:rPr>
      </w:pPr>
      <w:r w:rsidRPr="00364F0E">
        <w:rPr>
          <w:rFonts w:eastAsia="PingFang SC" w:cstheme="minorHAnsi"/>
        </w:rPr>
        <w:br w:type="page"/>
      </w:r>
    </w:p>
    <w:p w14:paraId="52D0FAA2" w14:textId="58648B57" w:rsidR="009754F5" w:rsidRDefault="009754F5" w:rsidP="005B5BBE">
      <w:pPr>
        <w:pStyle w:val="Heading1"/>
      </w:pPr>
      <w:bookmarkStart w:id="197" w:name="_Toc43198314"/>
      <w:r w:rsidRPr="00E15009">
        <w:lastRenderedPageBreak/>
        <w:t xml:space="preserve">Utvalget for </w:t>
      </w:r>
      <w:r w:rsidR="00EB0C82" w:rsidRPr="00E15009">
        <w:t xml:space="preserve">drikkevann og </w:t>
      </w:r>
      <w:r w:rsidRPr="00E15009">
        <w:t>vannmiljø</w:t>
      </w:r>
      <w:r w:rsidR="00491C58" w:rsidRPr="00E15009">
        <w:t>tiltak</w:t>
      </w:r>
      <w:bookmarkEnd w:id="197"/>
    </w:p>
    <w:p w14:paraId="11789B70" w14:textId="3525F424" w:rsidR="00183F09" w:rsidRPr="00E15009" w:rsidRDefault="00183F09" w:rsidP="009754F5">
      <w:r>
        <w:t xml:space="preserve">Av </w:t>
      </w:r>
      <w:r w:rsidR="00BC19B8">
        <w:t>utvalgets leder</w:t>
      </w:r>
      <w:r>
        <w:t xml:space="preserve">, </w:t>
      </w:r>
      <w:r w:rsidRPr="00E15009">
        <w:t>Mads Aulie</w:t>
      </w:r>
    </w:p>
    <w:p w14:paraId="50EA4C60" w14:textId="130D66B9" w:rsidR="009754F5" w:rsidRPr="00E15009" w:rsidRDefault="00B93881" w:rsidP="00183F09">
      <w:pPr>
        <w:jc w:val="center"/>
      </w:pPr>
      <w:r w:rsidRPr="00E15009">
        <w:rPr>
          <w:noProof/>
          <w:sz w:val="28"/>
          <w:szCs w:val="28"/>
        </w:rPr>
        <w:drawing>
          <wp:inline distT="0" distB="0" distL="0" distR="0" wp14:anchorId="17AADA0D" wp14:editId="421280B8">
            <wp:extent cx="3124200" cy="1828800"/>
            <wp:effectExtent l="0" t="0" r="0" b="0"/>
            <wp:docPr id="19505" name="Bilde 1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24927" cy="1829226"/>
                    </a:xfrm>
                    <a:prstGeom prst="rect">
                      <a:avLst/>
                    </a:prstGeom>
                    <a:noFill/>
                    <a:ln>
                      <a:noFill/>
                    </a:ln>
                  </pic:spPr>
                </pic:pic>
              </a:graphicData>
            </a:graphic>
          </wp:inline>
        </w:drawing>
      </w:r>
    </w:p>
    <w:p w14:paraId="6ED384AC" w14:textId="77777777" w:rsidR="00183F09" w:rsidRDefault="00183F09" w:rsidP="00F26306"/>
    <w:p w14:paraId="4780DA96" w14:textId="042A88EC" w:rsidR="00712AC7" w:rsidRPr="00E15009" w:rsidRDefault="00F26306" w:rsidP="00F26306">
      <w:r w:rsidRPr="00E15009">
        <w:t>Utvalg for vannmiljøtiltak har i 2019 hatt 6 møter. I utvalget har det sittet representanter fra alle medlemskommunene i fagrådet. I tråd med tradisjonen fra de siste årene</w:t>
      </w:r>
      <w:r w:rsidR="00491C58" w:rsidRPr="00E15009">
        <w:t>,</w:t>
      </w:r>
      <w:r w:rsidRPr="00E15009">
        <w:t xml:space="preserve"> har møtene blitt avholdt ute i de enkelte medlemskommunene. </w:t>
      </w:r>
    </w:p>
    <w:p w14:paraId="354E92EC" w14:textId="53A9C3C0" w:rsidR="009A0C73" w:rsidRPr="00E15009" w:rsidRDefault="00EB0C82" w:rsidP="00121515">
      <w:pPr>
        <w:rPr>
          <w:color w:val="00B0F0"/>
        </w:rPr>
      </w:pPr>
      <w:bookmarkStart w:id="198" w:name="_Hlk42236927"/>
      <w:r w:rsidRPr="00E15009">
        <w:rPr>
          <w:color w:val="00B0F0"/>
        </w:rPr>
        <w:t xml:space="preserve">Ved </w:t>
      </w:r>
      <w:r w:rsidR="00824A3E" w:rsidRPr="00E15009">
        <w:rPr>
          <w:color w:val="00B0F0"/>
        </w:rPr>
        <w:t>ekstraordinært</w:t>
      </w:r>
      <w:r w:rsidRPr="00E15009">
        <w:rPr>
          <w:color w:val="00B0F0"/>
        </w:rPr>
        <w:t xml:space="preserve"> årsmøte i desember 2019 ble det besluttet at v</w:t>
      </w:r>
      <w:r w:rsidR="009A0C73" w:rsidRPr="00E15009">
        <w:rPr>
          <w:color w:val="00B0F0"/>
        </w:rPr>
        <w:t xml:space="preserve">annforsyning går inn i Fagrådet. </w:t>
      </w:r>
      <w:r w:rsidR="00381F67" w:rsidRPr="00E15009">
        <w:rPr>
          <w:color w:val="00B0F0"/>
        </w:rPr>
        <w:t>Overordnede saker knyttet til vannforsyningen vil bli behandlet i Fagrådets styre, mens d</w:t>
      </w:r>
      <w:r w:rsidR="009A0C73" w:rsidRPr="00E15009">
        <w:rPr>
          <w:color w:val="00B0F0"/>
        </w:rPr>
        <w:t>rift</w:t>
      </w:r>
      <w:r w:rsidR="00E441EF" w:rsidRPr="00E15009">
        <w:rPr>
          <w:color w:val="00B0F0"/>
        </w:rPr>
        <w:t xml:space="preserve"> vannforsyning </w:t>
      </w:r>
      <w:r w:rsidR="00381F67" w:rsidRPr="00E15009">
        <w:rPr>
          <w:color w:val="00B0F0"/>
        </w:rPr>
        <w:t xml:space="preserve">er </w:t>
      </w:r>
      <w:r w:rsidR="00E441EF" w:rsidRPr="00E15009">
        <w:rPr>
          <w:color w:val="00B0F0"/>
        </w:rPr>
        <w:t>tatt inn i utvalg for vannmiljøtiltak</w:t>
      </w:r>
      <w:r w:rsidR="00491C58" w:rsidRPr="00E15009">
        <w:rPr>
          <w:color w:val="00B0F0"/>
        </w:rPr>
        <w:t xml:space="preserve">, som </w:t>
      </w:r>
      <w:r w:rsidR="00824A3E" w:rsidRPr="00E15009">
        <w:rPr>
          <w:color w:val="00B0F0"/>
        </w:rPr>
        <w:t>nå</w:t>
      </w:r>
      <w:r w:rsidR="00E441EF" w:rsidRPr="00E15009">
        <w:rPr>
          <w:color w:val="00B0F0"/>
        </w:rPr>
        <w:t xml:space="preserve"> </w:t>
      </w:r>
      <w:r w:rsidRPr="00E15009">
        <w:rPr>
          <w:color w:val="00B0F0"/>
        </w:rPr>
        <w:t xml:space="preserve">Utvalg for drikkevann og vannmiljøtiltak. </w:t>
      </w:r>
      <w:r w:rsidR="00121515" w:rsidRPr="00E15009">
        <w:rPr>
          <w:color w:val="00B0F0"/>
        </w:rPr>
        <w:t>Utvalget har dermed også som formål å gjennomføre prosjekter innenfor området vannforsyning og nødvann.</w:t>
      </w:r>
    </w:p>
    <w:bookmarkEnd w:id="198"/>
    <w:p w14:paraId="226726D3" w14:textId="77777777" w:rsidR="00F26306" w:rsidRPr="00E15009" w:rsidRDefault="00F26306" w:rsidP="00F26306">
      <w:pPr>
        <w:rPr>
          <w:b/>
        </w:rPr>
      </w:pPr>
      <w:r w:rsidRPr="00E15009">
        <w:rPr>
          <w:b/>
        </w:rPr>
        <w:t>Driftsseminar</w:t>
      </w:r>
    </w:p>
    <w:p w14:paraId="6A49443E" w14:textId="77777777" w:rsidR="00F26306" w:rsidRPr="00E15009" w:rsidRDefault="00F26306" w:rsidP="00F26306">
      <w:r w:rsidRPr="00E15009">
        <w:t>Som tidligere år har utvalgets hovedoppgave vært å planlegge og gjennomføre det årlige driftsseminaret. I 2019 ble dette arrangert på Son spa hotell 30-31.oktober. Til stede på seminaret var i overkant av 80 deltakere fra de ulike fagrådskommunene. I tillegg var det stor interesse fra leverandører</w:t>
      </w:r>
      <w:r w:rsidR="00491C58" w:rsidRPr="00E15009">
        <w:t>,</w:t>
      </w:r>
      <w:r w:rsidRPr="00E15009">
        <w:t xml:space="preserve"> som deltok med stands og innlegg. Blant temaene seminaret var mengdemålere på avløp og overløp, DV-systemer, kompetansesenter for ledningsnett, kontroll av overløp og energibrønner.</w:t>
      </w:r>
    </w:p>
    <w:p w14:paraId="17CBE554" w14:textId="77777777" w:rsidR="00F26306" w:rsidRPr="00E15009" w:rsidRDefault="00F26306" w:rsidP="00F26306">
      <w:r w:rsidRPr="00E15009">
        <w:t xml:space="preserve">På årets befaring var nødvannforsyning tema, hvor det ble vist frem utstyr. Også etter seminaret i 2019 fikk vi gode tilbakemeldinger fra deltakerne. De opplever seminaret som et viktig treffpunkt for erfaringsutveksling og nettverksbygging. </w:t>
      </w:r>
    </w:p>
    <w:p w14:paraId="04298316" w14:textId="77777777" w:rsidR="00F26306" w:rsidRPr="00E15009" w:rsidRDefault="00F26306" w:rsidP="00F26306">
      <w:r w:rsidRPr="00E15009">
        <w:t>I etterkant av seminaret i 2019 har utvalget utarbeidet et erfaringsdokument som beskriver viktige punkter som må planlegges i tilknytning til seminaret og når ulike avklaringer bør være på plass. Dette tenker vi kan lette planleggingen av kommende driftsseminarer.</w:t>
      </w:r>
    </w:p>
    <w:p w14:paraId="4796A5FA" w14:textId="77777777" w:rsidR="00F26306" w:rsidRPr="00E15009" w:rsidRDefault="00F26306" w:rsidP="00F26306">
      <w:pPr>
        <w:rPr>
          <w:b/>
        </w:rPr>
      </w:pPr>
      <w:r w:rsidRPr="00E15009">
        <w:rPr>
          <w:b/>
        </w:rPr>
        <w:t>Gemini fagdag</w:t>
      </w:r>
    </w:p>
    <w:p w14:paraId="66514F85" w14:textId="21E71FAA" w:rsidR="005B5BBE" w:rsidRPr="00E15009" w:rsidRDefault="00F26306" w:rsidP="00F26306">
      <w:r w:rsidRPr="00E15009">
        <w:t xml:space="preserve">En </w:t>
      </w:r>
      <w:r w:rsidR="0037316F" w:rsidRPr="00E15009">
        <w:t>Gemini-fagdag</w:t>
      </w:r>
      <w:r w:rsidRPr="00E15009">
        <w:t xml:space="preserve"> ble arrangert i 2019</w:t>
      </w:r>
      <w:r w:rsidR="0037316F" w:rsidRPr="00E15009">
        <w:t xml:space="preserve">. </w:t>
      </w:r>
      <w:r w:rsidR="00712AC7" w:rsidRPr="00E15009">
        <w:t xml:space="preserve"> D</w:t>
      </w:r>
      <w:r w:rsidR="00491C58" w:rsidRPr="00E15009">
        <w:t>et var d</w:t>
      </w:r>
      <w:r w:rsidR="00712AC7" w:rsidRPr="00E15009">
        <w:t>iskusjon</w:t>
      </w:r>
      <w:r w:rsidRPr="00E15009">
        <w:t xml:space="preserve"> rundt bruken av og utfordringer med programvaren</w:t>
      </w:r>
      <w:r w:rsidR="00712AC7" w:rsidRPr="00E15009">
        <w:t xml:space="preserve">. </w:t>
      </w:r>
      <w:r w:rsidR="00491C58" w:rsidRPr="00E15009">
        <w:t xml:space="preserve"> Det var g</w:t>
      </w:r>
      <w:r w:rsidRPr="00E15009">
        <w:t xml:space="preserve">od deltagelse og gode tilbakemeldinger. </w:t>
      </w:r>
      <w:r w:rsidR="00491C58" w:rsidRPr="00E15009">
        <w:t xml:space="preserve">Det tas videre </w:t>
      </w:r>
      <w:r w:rsidRPr="00E15009">
        <w:t>sikte på å treffes 2 ganger årlig for å utveksle erfaringer og diskutere hvordan vi på best mulig måte kan utnytte Gemini og kunne påvirke leverandøren til å komme med oppdateringer</w:t>
      </w:r>
      <w:r w:rsidR="00712AC7" w:rsidRPr="00E15009">
        <w:t xml:space="preserve">. </w:t>
      </w:r>
    </w:p>
    <w:p w14:paraId="7E9EE875" w14:textId="77777777" w:rsidR="00F26306" w:rsidRPr="00E15009" w:rsidRDefault="00F26306" w:rsidP="00F26306">
      <w:pPr>
        <w:rPr>
          <w:b/>
        </w:rPr>
      </w:pPr>
      <w:r w:rsidRPr="00E15009">
        <w:rPr>
          <w:b/>
        </w:rPr>
        <w:t>Energibrønner</w:t>
      </w:r>
    </w:p>
    <w:p w14:paraId="310E0EAD" w14:textId="5AE0FCCB" w:rsidR="0075117B" w:rsidRPr="00E15009" w:rsidRDefault="00F26306" w:rsidP="00F26306">
      <w:r w:rsidRPr="00E15009">
        <w:t xml:space="preserve">Det er et økende antall av energibrønner som bores i våre kommuner. Her syns det å mangle et klart regelverk og gode rutiner for å få registrert hvor det bores. Dette er viktig blant annet for å unngå at det </w:t>
      </w:r>
      <w:r w:rsidRPr="00E15009">
        <w:lastRenderedPageBreak/>
        <w:t>bores for nær våre VA-ledninger. Utvalget vil se på muligheten for at fagrådskommunene kan få på plass felles retningslinjer her.</w:t>
      </w:r>
      <w:r w:rsidR="00712AC7" w:rsidRPr="00E15009">
        <w:t xml:space="preserve"> </w:t>
      </w:r>
      <w:r w:rsidRPr="00E15009">
        <w:t>Arbeidet rundt disse spørsmålene har fortsatt i 2019.</w:t>
      </w:r>
    </w:p>
    <w:p w14:paraId="4FDD941F" w14:textId="77777777" w:rsidR="00F26306" w:rsidRPr="00E15009" w:rsidRDefault="00F26306" w:rsidP="00F26306">
      <w:pPr>
        <w:rPr>
          <w:b/>
        </w:rPr>
      </w:pPr>
      <w:r w:rsidRPr="00E15009">
        <w:rPr>
          <w:b/>
        </w:rPr>
        <w:t>Planlagt aktivitet i 2020</w:t>
      </w:r>
    </w:p>
    <w:p w14:paraId="02885B9B" w14:textId="77777777" w:rsidR="00F26306" w:rsidRPr="00E15009" w:rsidRDefault="00F26306" w:rsidP="00F26306">
      <w:r w:rsidRPr="00E15009">
        <w:t xml:space="preserve">For 2020 planlegger utvalget, som vanlig, å arrangere det årlige driftsseminaret. I tillegg til det er planen å avholde temadager knyttet opp mot Gemini VA. </w:t>
      </w:r>
      <w:r w:rsidR="0037316F" w:rsidRPr="00E15009">
        <w:t xml:space="preserve"> </w:t>
      </w:r>
      <w:r w:rsidRPr="00E15009">
        <w:t>Det planlegges i 2020 å videreføre nytt prosjekt, utarbeide en rapport - «En veiledning for å implementere eller videreutvikle et DV-system i kommunen»</w:t>
      </w:r>
      <w:r w:rsidR="0037316F" w:rsidRPr="00E15009">
        <w:t xml:space="preserve">. </w:t>
      </w:r>
    </w:p>
    <w:p w14:paraId="442F03D4" w14:textId="77777777" w:rsidR="00F26306" w:rsidRPr="00E15009" w:rsidRDefault="00F26306" w:rsidP="00F26306">
      <w:r w:rsidRPr="00E15009">
        <w:t>Bruk av vedlikeholdssystemer vil medføre en mer forutsigbar og oversiktlig arbeidssituasjon for de ansatte og vil endre organiseringen av arbeidet. Systematiske drift- og vedlikeholdssystemer er en forutsetning for å tilfredsstille en rekke myndighetskrav. Systematisering av rutiner og arbeidsoppgaver vil medføre en mer forutsigbar og oversiktlig arbeidssituasjon.</w:t>
      </w:r>
    </w:p>
    <w:p w14:paraId="142B646B" w14:textId="044ECB72" w:rsidR="00491C58" w:rsidRPr="00E15009" w:rsidRDefault="00F26306" w:rsidP="00F26306">
      <w:r w:rsidRPr="00E15009">
        <w:t>Etter vedtektsendring i 2019, hvor vannforsyning har blitt en del av Fagrådet vil det bli fokus i 2020 på å bygge nettverk og koordinere temaer rundt vannforsyning.</w:t>
      </w:r>
    </w:p>
    <w:p w14:paraId="5FB81EE2" w14:textId="77777777" w:rsidR="00B93881" w:rsidRPr="00E15009" w:rsidRDefault="00712AC7" w:rsidP="00712AC7">
      <w:pPr>
        <w:jc w:val="center"/>
      </w:pPr>
      <w:r w:rsidRPr="00E15009">
        <w:rPr>
          <w:noProof/>
        </w:rPr>
        <w:drawing>
          <wp:inline distT="0" distB="0" distL="0" distR="0" wp14:anchorId="79169A39" wp14:editId="73277C15">
            <wp:extent cx="3445553" cy="2585734"/>
            <wp:effectExtent l="0" t="0" r="2540" b="5080"/>
            <wp:docPr id="19488" name="Bilde 1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53332" cy="2591572"/>
                    </a:xfrm>
                    <a:prstGeom prst="rect">
                      <a:avLst/>
                    </a:prstGeom>
                    <a:noFill/>
                  </pic:spPr>
                </pic:pic>
              </a:graphicData>
            </a:graphic>
          </wp:inline>
        </w:drawing>
      </w:r>
    </w:p>
    <w:p w14:paraId="35859EEA" w14:textId="77777777" w:rsidR="0037316F" w:rsidRPr="00E15009" w:rsidRDefault="00860695" w:rsidP="0037316F">
      <w:pPr>
        <w:ind w:left="1416"/>
        <w:rPr>
          <w:i/>
          <w:sz w:val="18"/>
          <w:szCs w:val="18"/>
        </w:rPr>
      </w:pPr>
      <w:r w:rsidRPr="00E15009">
        <w:rPr>
          <w:b/>
          <w:i/>
          <w:sz w:val="18"/>
          <w:szCs w:val="18"/>
        </w:rPr>
        <w:t xml:space="preserve">       </w:t>
      </w:r>
      <w:r w:rsidR="00491C58" w:rsidRPr="00E15009">
        <w:rPr>
          <w:b/>
          <w:i/>
          <w:sz w:val="18"/>
          <w:szCs w:val="18"/>
        </w:rPr>
        <w:tab/>
      </w:r>
      <w:r w:rsidR="00712AC7" w:rsidRPr="00E15009">
        <w:rPr>
          <w:b/>
          <w:i/>
          <w:sz w:val="18"/>
          <w:szCs w:val="18"/>
        </w:rPr>
        <w:t>Figur 1</w:t>
      </w:r>
      <w:r w:rsidR="00712AC7" w:rsidRPr="00E15009">
        <w:rPr>
          <w:i/>
          <w:sz w:val="18"/>
          <w:szCs w:val="18"/>
        </w:rPr>
        <w:t xml:space="preserve"> Driftsseminar 2019 - Befaring nødvann</w:t>
      </w:r>
      <w:r w:rsidR="0037316F" w:rsidRPr="00E15009">
        <w:rPr>
          <w:i/>
          <w:sz w:val="18"/>
          <w:szCs w:val="18"/>
        </w:rPr>
        <w:t xml:space="preserve"> </w:t>
      </w:r>
    </w:p>
    <w:p w14:paraId="622E568A" w14:textId="77777777" w:rsidR="0037316F" w:rsidRPr="00E15009" w:rsidRDefault="0037316F" w:rsidP="0037316F">
      <w:pPr>
        <w:jc w:val="center"/>
        <w:rPr>
          <w:sz w:val="20"/>
          <w:szCs w:val="20"/>
        </w:rPr>
      </w:pPr>
    </w:p>
    <w:p w14:paraId="26BADCAD" w14:textId="77777777" w:rsidR="00315DD0" w:rsidRPr="00E15009" w:rsidRDefault="0037316F" w:rsidP="0037316F">
      <w:pPr>
        <w:jc w:val="center"/>
      </w:pPr>
      <w:r w:rsidRPr="00E15009">
        <w:rPr>
          <w:noProof/>
        </w:rPr>
        <w:drawing>
          <wp:inline distT="0" distB="0" distL="0" distR="0" wp14:anchorId="4CD029BD" wp14:editId="68DE1817">
            <wp:extent cx="3598197" cy="2453857"/>
            <wp:effectExtent l="0" t="0" r="2540" b="3810"/>
            <wp:docPr id="19490" name="Bilde 1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11557" cy="2462968"/>
                    </a:xfrm>
                    <a:prstGeom prst="rect">
                      <a:avLst/>
                    </a:prstGeom>
                    <a:noFill/>
                  </pic:spPr>
                </pic:pic>
              </a:graphicData>
            </a:graphic>
          </wp:inline>
        </w:drawing>
      </w:r>
    </w:p>
    <w:p w14:paraId="69B0ABF1" w14:textId="77777777" w:rsidR="00315DD0" w:rsidRPr="00E15009" w:rsidRDefault="00860695" w:rsidP="00860695">
      <w:pPr>
        <w:ind w:left="708" w:firstLine="708"/>
        <w:rPr>
          <w:sz w:val="18"/>
          <w:szCs w:val="18"/>
        </w:rPr>
      </w:pPr>
      <w:r w:rsidRPr="00E15009">
        <w:rPr>
          <w:sz w:val="18"/>
          <w:szCs w:val="18"/>
        </w:rPr>
        <w:t xml:space="preserve">      </w:t>
      </w:r>
      <w:r w:rsidR="00491C58" w:rsidRPr="00E15009">
        <w:rPr>
          <w:sz w:val="18"/>
          <w:szCs w:val="18"/>
        </w:rPr>
        <w:tab/>
      </w:r>
      <w:r w:rsidR="00491C58" w:rsidRPr="00E15009">
        <w:rPr>
          <w:sz w:val="18"/>
          <w:szCs w:val="18"/>
        </w:rPr>
        <w:tab/>
      </w:r>
      <w:r w:rsidR="0037316F" w:rsidRPr="00E15009">
        <w:rPr>
          <w:b/>
          <w:sz w:val="18"/>
          <w:szCs w:val="18"/>
        </w:rPr>
        <w:t>Figur 2</w:t>
      </w:r>
      <w:r w:rsidR="0037316F" w:rsidRPr="00E15009">
        <w:rPr>
          <w:sz w:val="18"/>
          <w:szCs w:val="18"/>
        </w:rPr>
        <w:t xml:space="preserve"> Driftsseminar Son spa hotell</w:t>
      </w:r>
    </w:p>
    <w:p w14:paraId="20901FF0" w14:textId="77777777" w:rsidR="0002048E" w:rsidRPr="00E15009" w:rsidRDefault="0002048E" w:rsidP="0075117B">
      <w:pPr>
        <w:pStyle w:val="Heading2"/>
      </w:pPr>
      <w:bookmarkStart w:id="199" w:name="_Toc43198315"/>
      <w:bookmarkStart w:id="200" w:name="_Hlk42513961"/>
      <w:r w:rsidRPr="00E15009">
        <w:lastRenderedPageBreak/>
        <w:t>Regional vannforsyning</w:t>
      </w:r>
      <w:bookmarkEnd w:id="199"/>
      <w:r w:rsidRPr="00E15009">
        <w:t xml:space="preserve"> </w:t>
      </w:r>
    </w:p>
    <w:p w14:paraId="52207621" w14:textId="4310BEA1" w:rsidR="0002048E" w:rsidRPr="00E15009" w:rsidRDefault="0002048E" w:rsidP="0002048E">
      <w:pPr>
        <w:rPr>
          <w:rFonts w:cstheme="minorHAnsi"/>
        </w:rPr>
      </w:pPr>
      <w:r w:rsidRPr="00E15009">
        <w:t xml:space="preserve">I 2015 tok VAV Oslo og Follokommunene initiativ til å starte et prosjekt, </w:t>
      </w:r>
      <w:r w:rsidRPr="00E15009">
        <w:rPr>
          <w:rFonts w:cstheme="minorHAnsi"/>
        </w:rPr>
        <w:t xml:space="preserve">for å se på status og utviklingsmuligheter for vannforsyningen i Oslo syd og Folloregionen. Arbeidene ble rapportert i 2017. Det </w:t>
      </w:r>
      <w:bookmarkEnd w:id="200"/>
      <w:r w:rsidRPr="00E15009">
        <w:rPr>
          <w:rFonts w:cstheme="minorHAnsi"/>
        </w:rPr>
        <w:t>ble tatt hensyn til forventet befolkningsutvikling, eksisterende avtaler om vannleveranser, både permanent og for reservevannforsyning, og eksisterende kilder, behandlingsanlegg og overføringssystemer. Det ble bygget en nettmodell for regionen.</w:t>
      </w:r>
      <w:r w:rsidR="006241DC" w:rsidRPr="00E15009">
        <w:rPr>
          <w:rFonts w:cstheme="minorHAnsi"/>
        </w:rPr>
        <w:t xml:space="preserve"> </w:t>
      </w:r>
      <w:r w:rsidRPr="00E15009">
        <w:rPr>
          <w:rFonts w:cstheme="minorHAnsi"/>
        </w:rPr>
        <w:t>Med dagens vannforsyning har regionen tilstrekkelig forsyning i en normalsituasjon, men reservevannforsyningen er ikke tilfredsstillende. Uten tiltak vil regionen mangle drikkevann i 2060 i en normalsituasjon. Konklusjonen fra arbeidet var:</w:t>
      </w:r>
    </w:p>
    <w:p w14:paraId="4260BE35" w14:textId="77777777" w:rsidR="0002048E" w:rsidRPr="00E15009" w:rsidRDefault="0002048E" w:rsidP="0002048E">
      <w:pPr>
        <w:numPr>
          <w:ilvl w:val="0"/>
          <w:numId w:val="22"/>
        </w:numPr>
        <w:rPr>
          <w:rFonts w:cstheme="minorHAnsi"/>
        </w:rPr>
      </w:pPr>
      <w:r w:rsidRPr="00E15009">
        <w:rPr>
          <w:rFonts w:cstheme="minorHAnsi"/>
        </w:rPr>
        <w:t xml:space="preserve">Det er behov for tilførsel av mer vann </w:t>
      </w:r>
    </w:p>
    <w:p w14:paraId="146DD884" w14:textId="77777777" w:rsidR="0002048E" w:rsidRPr="00E15009" w:rsidRDefault="0002048E" w:rsidP="0002048E">
      <w:pPr>
        <w:numPr>
          <w:ilvl w:val="0"/>
          <w:numId w:val="22"/>
        </w:numPr>
        <w:rPr>
          <w:rFonts w:cstheme="minorHAnsi"/>
        </w:rPr>
      </w:pPr>
      <w:r w:rsidRPr="00E15009">
        <w:rPr>
          <w:rFonts w:cstheme="minorHAnsi"/>
        </w:rPr>
        <w:t xml:space="preserve">Avtaleverket for forsyning av vann mellom kommunene må "strammes opp" </w:t>
      </w:r>
    </w:p>
    <w:p w14:paraId="5517EA96" w14:textId="77777777" w:rsidR="0002048E" w:rsidRPr="00E15009" w:rsidRDefault="0002048E" w:rsidP="0002048E">
      <w:pPr>
        <w:numPr>
          <w:ilvl w:val="0"/>
          <w:numId w:val="22"/>
        </w:numPr>
        <w:rPr>
          <w:rFonts w:cstheme="minorHAnsi"/>
        </w:rPr>
      </w:pPr>
      <w:r w:rsidRPr="00E15009">
        <w:rPr>
          <w:rFonts w:cstheme="minorHAnsi"/>
        </w:rPr>
        <w:t>Tiltak som gjennomføres lokalt må vurderes i forhold til langsiktig regional utvikling</w:t>
      </w:r>
    </w:p>
    <w:p w14:paraId="118F63E5" w14:textId="77777777" w:rsidR="0002048E" w:rsidRPr="00E15009" w:rsidRDefault="0002048E" w:rsidP="0002048E">
      <w:pPr>
        <w:numPr>
          <w:ilvl w:val="0"/>
          <w:numId w:val="22"/>
        </w:numPr>
        <w:rPr>
          <w:rFonts w:cstheme="minorHAnsi"/>
        </w:rPr>
      </w:pPr>
      <w:r w:rsidRPr="00E15009">
        <w:rPr>
          <w:rFonts w:cstheme="minorHAnsi"/>
        </w:rPr>
        <w:t>Tiltak bør utvilsomt analyseres i en nettmodell</w:t>
      </w:r>
    </w:p>
    <w:p w14:paraId="42004D7B" w14:textId="77777777" w:rsidR="00ED4CA4" w:rsidRPr="00E15009" w:rsidRDefault="00ED4CA4" w:rsidP="0002048E">
      <w:pPr>
        <w:spacing w:after="120" w:line="240" w:lineRule="auto"/>
        <w:jc w:val="both"/>
        <w:rPr>
          <w:rFonts w:eastAsia="Times New Roman" w:cstheme="minorHAnsi"/>
          <w:lang w:eastAsia="da-DK"/>
        </w:rPr>
      </w:pPr>
    </w:p>
    <w:p w14:paraId="44F81525" w14:textId="003D12A1" w:rsidR="0002048E" w:rsidRPr="00E15009" w:rsidRDefault="0002048E" w:rsidP="0002048E">
      <w:pPr>
        <w:spacing w:after="120" w:line="240" w:lineRule="auto"/>
        <w:jc w:val="both"/>
        <w:rPr>
          <w:rFonts w:eastAsia="Times New Roman" w:cstheme="minorHAnsi"/>
          <w:lang w:eastAsia="da-DK"/>
        </w:rPr>
      </w:pPr>
      <w:r w:rsidRPr="00E15009">
        <w:rPr>
          <w:rFonts w:eastAsia="Times New Roman" w:cstheme="minorHAnsi"/>
          <w:lang w:eastAsia="da-DK"/>
        </w:rPr>
        <w:t xml:space="preserve">På bakgrunn av bl.a. resultatene fra arbeidet med forsyningen i Folloregionen, besluttet Fagrådet å gjennomføre en vurdering for hele Fagrådsområdet. Fordi vannforsyning enten i ordinær drift eller i reserveforsyning omfatter Glitrevannverket, VIVA, NRV og MOVAR, ble disse interkommunale selskapene invitert til å delta. Målet for utredningsarbeidet var å: </w:t>
      </w:r>
    </w:p>
    <w:p w14:paraId="7C4FF4D2" w14:textId="77777777" w:rsidR="0002048E" w:rsidRPr="00E15009" w:rsidRDefault="0002048E" w:rsidP="0002048E">
      <w:pPr>
        <w:numPr>
          <w:ilvl w:val="0"/>
          <w:numId w:val="23"/>
        </w:numPr>
        <w:spacing w:after="120" w:line="270" w:lineRule="atLeast"/>
        <w:ind w:left="714" w:hanging="357"/>
        <w:rPr>
          <w:rFonts w:eastAsia="Times New Roman" w:cstheme="minorHAnsi"/>
          <w:lang w:eastAsia="da-DK"/>
        </w:rPr>
      </w:pPr>
      <w:r w:rsidRPr="00E15009">
        <w:rPr>
          <w:rFonts w:eastAsia="Times New Roman" w:cstheme="minorHAnsi"/>
          <w:lang w:eastAsia="da-DK"/>
        </w:rPr>
        <w:t>få oversikt over dagens forsyningssituasjon</w:t>
      </w:r>
    </w:p>
    <w:p w14:paraId="227007F7" w14:textId="77777777" w:rsidR="0002048E" w:rsidRPr="00E15009" w:rsidRDefault="0002048E" w:rsidP="0002048E">
      <w:pPr>
        <w:numPr>
          <w:ilvl w:val="0"/>
          <w:numId w:val="23"/>
        </w:numPr>
        <w:spacing w:after="120" w:line="270" w:lineRule="atLeast"/>
        <w:ind w:left="714" w:hanging="357"/>
        <w:rPr>
          <w:rFonts w:eastAsia="Times New Roman" w:cstheme="minorHAnsi"/>
          <w:lang w:eastAsia="da-DK"/>
        </w:rPr>
      </w:pPr>
      <w:r w:rsidRPr="00E15009">
        <w:rPr>
          <w:rFonts w:eastAsia="Times New Roman" w:cstheme="minorHAnsi"/>
          <w:lang w:eastAsia="da-DK"/>
        </w:rPr>
        <w:t>utrede fremtidig behov for drikkevann</w:t>
      </w:r>
    </w:p>
    <w:p w14:paraId="0C8AC572" w14:textId="20A93ADC" w:rsidR="0075117B" w:rsidRPr="00E15009" w:rsidRDefault="0002048E" w:rsidP="00C5083B">
      <w:pPr>
        <w:numPr>
          <w:ilvl w:val="0"/>
          <w:numId w:val="23"/>
        </w:numPr>
        <w:spacing w:after="120" w:line="270" w:lineRule="atLeast"/>
        <w:ind w:left="714" w:hanging="357"/>
        <w:rPr>
          <w:rFonts w:eastAsia="Times New Roman" w:cstheme="minorHAnsi"/>
          <w:lang w:eastAsia="da-DK"/>
        </w:rPr>
      </w:pPr>
      <w:r w:rsidRPr="00E15009">
        <w:rPr>
          <w:rFonts w:eastAsia="Times New Roman" w:cstheme="minorHAnsi"/>
          <w:lang w:eastAsia="da-DK"/>
        </w:rPr>
        <w:t>avdekke eventuelle behov for tiltak på kort og lang sikt for å sikre vannforsyningen</w:t>
      </w:r>
    </w:p>
    <w:p w14:paraId="1743BD40" w14:textId="77777777" w:rsidR="00ED4CA4" w:rsidRPr="00E15009" w:rsidRDefault="00ED4CA4" w:rsidP="00ED4CA4">
      <w:pPr>
        <w:spacing w:after="120" w:line="270" w:lineRule="atLeast"/>
        <w:ind w:left="714"/>
        <w:rPr>
          <w:rFonts w:eastAsia="Times New Roman" w:cstheme="minorHAnsi"/>
          <w:lang w:eastAsia="da-DK"/>
        </w:rPr>
      </w:pPr>
    </w:p>
    <w:p w14:paraId="6312CC64" w14:textId="0D65BC2F" w:rsidR="0002048E" w:rsidRPr="00E15009" w:rsidRDefault="0002048E" w:rsidP="00ED4CA4">
      <w:pPr>
        <w:rPr>
          <w:rFonts w:eastAsia="Times New Roman" w:cstheme="minorHAnsi"/>
          <w:lang w:eastAsia="da-DK"/>
        </w:rPr>
      </w:pPr>
      <w:r w:rsidRPr="00E15009">
        <w:rPr>
          <w:rFonts w:cstheme="minorHAnsi"/>
        </w:rPr>
        <w:t>Arbeidet ble rapportert i 2018. Situasjonen i 2040 og 2060 ble vurdert</w:t>
      </w:r>
      <w:r w:rsidR="00CA25BA" w:rsidRPr="00E15009">
        <w:rPr>
          <w:rFonts w:cstheme="minorHAnsi"/>
        </w:rPr>
        <w:t>, og p</w:t>
      </w:r>
      <w:r w:rsidRPr="00E15009">
        <w:rPr>
          <w:rFonts w:cstheme="minorHAnsi"/>
        </w:rPr>
        <w:t>laner for vannforsyningen ble hensyntatt. For området som helhet, planlegges tiltak som vil gi en betydelig overkapasitet i vannproduksjonen fra ca. 2030. Fra da av og frem til 2060, vil vannbehandlingskapasiteten være tilstrekkelig selv om én kilde eller ett behandlingsanlegg er ute av drift. Vannbehandlingskapasiteten vil likeledes være tilstrekkelig ved en ekstrem tørke som medfører at alle mindre og middels store kilder ikke kan benyttes. Kapasiteten på overføringssystemet mellom de ulike kommunene/vannverkene er imidlertid for liten til at en kan nyttiggjøre seg overkapasitet i ett vannverk for å avhjelpe vannmangel i nabovannverkene.</w:t>
      </w:r>
      <w:r w:rsidR="00ED4CA4" w:rsidRPr="00E15009">
        <w:rPr>
          <w:rFonts w:cstheme="minorHAnsi"/>
        </w:rPr>
        <w:t xml:space="preserve"> </w:t>
      </w:r>
      <w:r w:rsidRPr="00E15009">
        <w:rPr>
          <w:rFonts w:eastAsia="Times New Roman" w:cstheme="minorHAnsi"/>
          <w:lang w:eastAsia="da-DK"/>
        </w:rPr>
        <w:t>Det ble anbefalt at Fagrådet arbeider videre med følgende hovedoppgaver:</w:t>
      </w:r>
    </w:p>
    <w:p w14:paraId="633810A9" w14:textId="77777777" w:rsidR="0002048E" w:rsidRPr="00E15009" w:rsidRDefault="0002048E" w:rsidP="0002048E">
      <w:pPr>
        <w:numPr>
          <w:ilvl w:val="0"/>
          <w:numId w:val="24"/>
        </w:numPr>
        <w:spacing w:after="270" w:line="270" w:lineRule="atLeast"/>
        <w:jc w:val="both"/>
        <w:rPr>
          <w:rFonts w:eastAsia="Times New Roman" w:cstheme="minorHAnsi"/>
          <w:lang w:eastAsia="da-DK"/>
        </w:rPr>
      </w:pPr>
      <w:r w:rsidRPr="00E15009">
        <w:rPr>
          <w:rFonts w:eastAsia="Times New Roman" w:cstheme="minorHAnsi"/>
          <w:lang w:eastAsia="da-DK"/>
        </w:rPr>
        <w:t>En revisjon av foreliggende avtaleverk</w:t>
      </w:r>
    </w:p>
    <w:p w14:paraId="78E418A7" w14:textId="77777777" w:rsidR="0002048E" w:rsidRPr="00E15009" w:rsidRDefault="0002048E" w:rsidP="0002048E">
      <w:pPr>
        <w:numPr>
          <w:ilvl w:val="0"/>
          <w:numId w:val="24"/>
        </w:numPr>
        <w:spacing w:after="270" w:line="270" w:lineRule="atLeast"/>
        <w:jc w:val="both"/>
        <w:rPr>
          <w:rFonts w:eastAsia="Times New Roman" w:cstheme="minorHAnsi"/>
          <w:lang w:eastAsia="da-DK"/>
        </w:rPr>
      </w:pPr>
      <w:r w:rsidRPr="00E15009">
        <w:rPr>
          <w:rFonts w:eastAsia="Times New Roman" w:cstheme="minorHAnsi"/>
          <w:lang w:eastAsia="da-DK"/>
        </w:rPr>
        <w:t>Avklare hvilken rolle VAV vil/skal ha i den fremtidige vannforsyningen. På grunn av størrelsesforholdet mellom behandlingsanleggene kan ingen av de øvrige vannverkene sikre Oslo på overordnet nivå, men Oslo kan sikre vannforsyningen både på vest- og østsiden av fjorden</w:t>
      </w:r>
    </w:p>
    <w:p w14:paraId="6192C922" w14:textId="77777777" w:rsidR="0002048E" w:rsidRPr="00E15009" w:rsidRDefault="0002048E" w:rsidP="0002048E">
      <w:pPr>
        <w:numPr>
          <w:ilvl w:val="0"/>
          <w:numId w:val="24"/>
        </w:numPr>
        <w:spacing w:after="270" w:line="270" w:lineRule="atLeast"/>
        <w:jc w:val="both"/>
        <w:rPr>
          <w:rFonts w:eastAsia="Times New Roman" w:cstheme="minorHAnsi"/>
          <w:lang w:eastAsia="da-DK"/>
        </w:rPr>
      </w:pPr>
      <w:r w:rsidRPr="00E15009">
        <w:rPr>
          <w:rFonts w:eastAsia="Times New Roman" w:cstheme="minorHAnsi"/>
          <w:lang w:eastAsia="da-DK"/>
        </w:rPr>
        <w:t>Dagens situasjon for overføring av reservevann er bare tilfredsstillende mellom Glitre og ABV. For de øvrige områdene vil gjennomføring av planlagte ledninger forbedre situasjonen, men tiltak bør vurderes på regionalt nivå.</w:t>
      </w:r>
    </w:p>
    <w:p w14:paraId="573B10F7" w14:textId="77777777" w:rsidR="0002048E" w:rsidRPr="00E15009" w:rsidRDefault="0002048E" w:rsidP="0002048E">
      <w:pPr>
        <w:numPr>
          <w:ilvl w:val="0"/>
          <w:numId w:val="24"/>
        </w:numPr>
        <w:spacing w:after="270" w:line="270" w:lineRule="atLeast"/>
        <w:jc w:val="both"/>
        <w:rPr>
          <w:rFonts w:eastAsia="Times New Roman" w:cstheme="minorHAnsi"/>
          <w:lang w:eastAsia="da-DK"/>
        </w:rPr>
      </w:pPr>
      <w:r w:rsidRPr="00E15009">
        <w:rPr>
          <w:rFonts w:eastAsia="Times New Roman" w:cstheme="minorHAnsi"/>
          <w:lang w:eastAsia="da-DK"/>
        </w:rPr>
        <w:t>Follokommunene/MOVAR bør umiddelbart behandle den regionale forsyningen i et egnet samarbeidsforum</w:t>
      </w:r>
    </w:p>
    <w:p w14:paraId="1006B7FD" w14:textId="74ACAF3A" w:rsidR="0002048E" w:rsidRPr="00E15009" w:rsidRDefault="0002048E" w:rsidP="0002048E">
      <w:pPr>
        <w:spacing w:after="270" w:line="270" w:lineRule="atLeast"/>
        <w:ind w:left="360"/>
        <w:jc w:val="both"/>
        <w:rPr>
          <w:rFonts w:eastAsia="Times New Roman" w:cstheme="minorHAnsi"/>
          <w:lang w:eastAsia="da-DK"/>
        </w:rPr>
      </w:pPr>
      <w:r w:rsidRPr="00E15009">
        <w:rPr>
          <w:rFonts w:eastAsia="Times New Roman" w:cstheme="minorHAnsi"/>
          <w:lang w:eastAsia="da-DK"/>
        </w:rPr>
        <w:lastRenderedPageBreak/>
        <w:t>Fagrådet besluttet å videreføre arbeidet ved å få utarbeidet en overordnet nettmodell for distribusjon mellom kommuner/vannverk i Fagrådet samt leverandører av drikkevann til Fagrådskommunene. Modellen skal fokusere på leveranse mellom og gjennom kommuner og vannverk, mens forsyning intern i en kommune holdes utenfor. Dette arbeidet ble startet i 2019</w:t>
      </w:r>
      <w:r w:rsidR="003551EB" w:rsidRPr="00E15009">
        <w:rPr>
          <w:rFonts w:eastAsia="Times New Roman" w:cstheme="minorHAnsi"/>
          <w:lang w:eastAsia="da-DK"/>
        </w:rPr>
        <w:t>,</w:t>
      </w:r>
      <w:r w:rsidRPr="00E15009">
        <w:rPr>
          <w:rFonts w:eastAsia="Times New Roman" w:cstheme="minorHAnsi"/>
          <w:lang w:eastAsia="da-DK"/>
        </w:rPr>
        <w:t xml:space="preserve"> og vil bli avsluttet i 2020.</w:t>
      </w:r>
    </w:p>
    <w:p w14:paraId="6CCD19BB" w14:textId="77777777" w:rsidR="0002048E" w:rsidRPr="00E15009" w:rsidRDefault="0002048E" w:rsidP="0002048E">
      <w:pPr>
        <w:rPr>
          <w:rFonts w:cstheme="minorHAnsi"/>
        </w:rPr>
      </w:pPr>
    </w:p>
    <w:p w14:paraId="13611D50" w14:textId="77777777" w:rsidR="0002048E" w:rsidRPr="00E15009" w:rsidRDefault="0002048E" w:rsidP="0002048E">
      <w:pPr>
        <w:rPr>
          <w:rFonts w:cstheme="minorHAnsi"/>
        </w:rPr>
      </w:pPr>
      <w:r w:rsidRPr="00E15009">
        <w:rPr>
          <w:rFonts w:cstheme="minorHAnsi"/>
        </w:rPr>
        <w:t xml:space="preserve"> </w:t>
      </w:r>
    </w:p>
    <w:p w14:paraId="0FAE3BA4" w14:textId="77777777" w:rsidR="0002048E" w:rsidRPr="00E15009" w:rsidRDefault="0002048E" w:rsidP="0002048E">
      <w:pPr>
        <w:rPr>
          <w:rFonts w:cstheme="minorHAnsi"/>
        </w:rPr>
      </w:pPr>
    </w:p>
    <w:p w14:paraId="1A231855" w14:textId="77777777" w:rsidR="0002048E" w:rsidRPr="00E15009" w:rsidRDefault="0002048E" w:rsidP="00B93881">
      <w:pPr>
        <w:pStyle w:val="Heading1"/>
      </w:pPr>
    </w:p>
    <w:p w14:paraId="11D34A80" w14:textId="59B52CBC" w:rsidR="0002048E" w:rsidRPr="00E15009" w:rsidRDefault="0002048E" w:rsidP="00B93881">
      <w:pPr>
        <w:pStyle w:val="Heading1"/>
      </w:pPr>
    </w:p>
    <w:p w14:paraId="168204C3" w14:textId="14FD65DD" w:rsidR="0075117B" w:rsidRPr="00E15009" w:rsidRDefault="0075117B" w:rsidP="0075117B"/>
    <w:p w14:paraId="58398B87" w14:textId="32AA9562" w:rsidR="0075117B" w:rsidRPr="00E15009" w:rsidRDefault="0075117B" w:rsidP="0075117B"/>
    <w:p w14:paraId="55319430" w14:textId="6A0EC921" w:rsidR="0075117B" w:rsidRPr="00E15009" w:rsidRDefault="0075117B" w:rsidP="0075117B"/>
    <w:p w14:paraId="5446F312" w14:textId="40E7CB96" w:rsidR="0075117B" w:rsidRPr="00E15009" w:rsidRDefault="0075117B" w:rsidP="0075117B"/>
    <w:p w14:paraId="177A0F5D" w14:textId="40AC1C68" w:rsidR="0075117B" w:rsidRPr="00E15009" w:rsidRDefault="0075117B" w:rsidP="0075117B"/>
    <w:p w14:paraId="25CA8F69" w14:textId="66EC6983" w:rsidR="0075117B" w:rsidRPr="00E15009" w:rsidRDefault="0075117B" w:rsidP="0075117B"/>
    <w:p w14:paraId="1698B38A" w14:textId="7B2C6CA7" w:rsidR="0075117B" w:rsidRPr="00E15009" w:rsidRDefault="0075117B" w:rsidP="0075117B"/>
    <w:p w14:paraId="7251335B" w14:textId="302C3175" w:rsidR="0075117B" w:rsidRPr="00E15009" w:rsidRDefault="0075117B" w:rsidP="0075117B"/>
    <w:p w14:paraId="2A7211AC" w14:textId="751CC7DA" w:rsidR="0075117B" w:rsidRPr="00E15009" w:rsidRDefault="0075117B" w:rsidP="0075117B"/>
    <w:p w14:paraId="6C2BE443" w14:textId="6AE0D819" w:rsidR="0075117B" w:rsidRPr="00E15009" w:rsidRDefault="0075117B" w:rsidP="0075117B"/>
    <w:p w14:paraId="4ECF175D" w14:textId="79C0345B" w:rsidR="0075117B" w:rsidRPr="00E15009" w:rsidRDefault="0075117B" w:rsidP="0075117B"/>
    <w:p w14:paraId="5DA584A3" w14:textId="31DE4B8A" w:rsidR="0075117B" w:rsidRPr="00E15009" w:rsidRDefault="0075117B" w:rsidP="0075117B"/>
    <w:p w14:paraId="3804BD4F" w14:textId="28DF40D0" w:rsidR="0075117B" w:rsidRPr="00E15009" w:rsidRDefault="0075117B" w:rsidP="0075117B"/>
    <w:p w14:paraId="17C63F7C" w14:textId="2B7E3C4F" w:rsidR="0075117B" w:rsidRPr="00E15009" w:rsidRDefault="0075117B" w:rsidP="0075117B"/>
    <w:p w14:paraId="24DC6862" w14:textId="369D4E98" w:rsidR="0075117B" w:rsidRPr="00E15009" w:rsidRDefault="0075117B" w:rsidP="0075117B"/>
    <w:p w14:paraId="4BDCF2A3" w14:textId="765533C0" w:rsidR="0075117B" w:rsidRPr="00E15009" w:rsidRDefault="0075117B" w:rsidP="0075117B"/>
    <w:p w14:paraId="3DAF331A" w14:textId="44B33DFA" w:rsidR="0075117B" w:rsidRPr="00E15009" w:rsidRDefault="0075117B" w:rsidP="0075117B"/>
    <w:p w14:paraId="2B5D776A" w14:textId="3BBADDF2" w:rsidR="00846E78" w:rsidRPr="00E15009" w:rsidRDefault="00846E78" w:rsidP="0075117B"/>
    <w:p w14:paraId="0AE16ED9" w14:textId="77777777" w:rsidR="00846E78" w:rsidRPr="00E15009" w:rsidRDefault="00846E78" w:rsidP="0075117B"/>
    <w:p w14:paraId="417527EA" w14:textId="46891A31" w:rsidR="0075117B" w:rsidRPr="00E15009" w:rsidRDefault="0075117B" w:rsidP="0075117B"/>
    <w:p w14:paraId="14BEB002" w14:textId="77777777" w:rsidR="0075117B" w:rsidRPr="00E15009" w:rsidRDefault="0075117B" w:rsidP="0075117B"/>
    <w:p w14:paraId="507606CA" w14:textId="4F6932EB" w:rsidR="00B93881" w:rsidRPr="00E15009" w:rsidRDefault="00B93881" w:rsidP="00B93881">
      <w:pPr>
        <w:pStyle w:val="Heading1"/>
      </w:pPr>
      <w:bookmarkStart w:id="201" w:name="_Toc43198316"/>
      <w:r w:rsidRPr="00E15009">
        <w:lastRenderedPageBreak/>
        <w:t>Fagrådets aktiviteter 2019</w:t>
      </w:r>
      <w:bookmarkEnd w:id="201"/>
    </w:p>
    <w:p w14:paraId="5AEF492D" w14:textId="77777777" w:rsidR="00DF510C" w:rsidRPr="00E15009" w:rsidRDefault="00DF510C" w:rsidP="00435CB2">
      <w:pPr>
        <w:rPr>
          <w:b/>
        </w:rPr>
      </w:pPr>
    </w:p>
    <w:p w14:paraId="28D71C5D" w14:textId="77777777" w:rsidR="007A1322" w:rsidRPr="00E15009" w:rsidRDefault="00B93881" w:rsidP="00435CB2">
      <w:pPr>
        <w:rPr>
          <w:b/>
        </w:rPr>
      </w:pPr>
      <w:r w:rsidRPr="00E15009">
        <w:rPr>
          <w:b/>
        </w:rPr>
        <w:t>Fagrådets rapporter</w:t>
      </w:r>
    </w:p>
    <w:p w14:paraId="5F67ED88" w14:textId="77777777" w:rsidR="00D62B12" w:rsidRPr="00E15009" w:rsidRDefault="00D62B12" w:rsidP="00453153">
      <w:pPr>
        <w:pStyle w:val="ListParagraph"/>
        <w:numPr>
          <w:ilvl w:val="0"/>
          <w:numId w:val="10"/>
        </w:numPr>
        <w:spacing w:line="276" w:lineRule="auto"/>
        <w:rPr>
          <w:rFonts w:asciiTheme="minorHAnsi" w:hAnsiTheme="minorHAnsi" w:cstheme="minorHAnsi"/>
          <w:szCs w:val="22"/>
        </w:rPr>
      </w:pPr>
      <w:r w:rsidRPr="00E15009">
        <w:rPr>
          <w:rFonts w:asciiTheme="minorHAnsi" w:hAnsiTheme="minorHAnsi" w:cstheme="minorHAnsi"/>
          <w:szCs w:val="22"/>
        </w:rPr>
        <w:t>Samlerapport miljøovervåking 2015 – 2018</w:t>
      </w:r>
    </w:p>
    <w:p w14:paraId="31105AC4" w14:textId="77777777" w:rsidR="00D62B12" w:rsidRPr="00E15009" w:rsidRDefault="00D62B12" w:rsidP="00453153">
      <w:pPr>
        <w:pStyle w:val="ListParagraph"/>
        <w:numPr>
          <w:ilvl w:val="0"/>
          <w:numId w:val="10"/>
        </w:numPr>
        <w:autoSpaceDE w:val="0"/>
        <w:autoSpaceDN w:val="0"/>
        <w:adjustRightInd w:val="0"/>
        <w:spacing w:line="276" w:lineRule="auto"/>
        <w:rPr>
          <w:rFonts w:asciiTheme="minorHAnsi" w:hAnsiTheme="minorHAnsi" w:cstheme="minorHAnsi"/>
          <w:bCs/>
          <w:szCs w:val="22"/>
        </w:rPr>
      </w:pPr>
      <w:r w:rsidRPr="00E15009">
        <w:rPr>
          <w:rFonts w:asciiTheme="minorHAnsi" w:hAnsiTheme="minorHAnsi" w:cstheme="minorHAnsi"/>
          <w:szCs w:val="22"/>
        </w:rPr>
        <w:t xml:space="preserve">Rapport 116; Har </w:t>
      </w:r>
      <w:r w:rsidRPr="00E15009">
        <w:rPr>
          <w:rFonts w:asciiTheme="minorHAnsi" w:hAnsiTheme="minorHAnsi" w:cstheme="minorHAnsi"/>
          <w:bCs/>
          <w:szCs w:val="22"/>
        </w:rPr>
        <w:t>dypvannsfornyelsen og bedrede oksygenforhold i Bunnefjorden våren/sommeren 2018 hatt effekt på foraminiferfaunaen på sjøbunnen?</w:t>
      </w:r>
    </w:p>
    <w:p w14:paraId="5B76DB4E" w14:textId="77777777" w:rsidR="00D62B12" w:rsidRPr="00E15009" w:rsidRDefault="00D62B12" w:rsidP="00D62B12">
      <w:pPr>
        <w:pStyle w:val="ListParagraph"/>
        <w:autoSpaceDE w:val="0"/>
        <w:autoSpaceDN w:val="0"/>
        <w:adjustRightInd w:val="0"/>
        <w:ind w:left="360"/>
        <w:rPr>
          <w:rFonts w:asciiTheme="minorHAnsi" w:hAnsiTheme="minorHAnsi" w:cstheme="minorHAnsi"/>
          <w:bCs/>
          <w:szCs w:val="22"/>
        </w:rPr>
      </w:pPr>
    </w:p>
    <w:p w14:paraId="79C831D3" w14:textId="77777777" w:rsidR="00D62B12" w:rsidRPr="00E15009" w:rsidRDefault="00D62B12" w:rsidP="00D62B12">
      <w:pPr>
        <w:rPr>
          <w:rFonts w:cstheme="minorHAnsi"/>
        </w:rPr>
      </w:pPr>
      <w:r w:rsidRPr="00E15009">
        <w:rPr>
          <w:rFonts w:cstheme="minorHAnsi"/>
        </w:rPr>
        <w:t xml:space="preserve">Les mer på Fagrådets hjemmeside: </w:t>
      </w:r>
      <w:hyperlink r:id="rId75" w:history="1">
        <w:r w:rsidRPr="00E15009">
          <w:rPr>
            <w:rStyle w:val="Hyperlink"/>
            <w:rFonts w:cstheme="minorHAnsi"/>
          </w:rPr>
          <w:t>www.indre-oslofjord.no</w:t>
        </w:r>
      </w:hyperlink>
    </w:p>
    <w:p w14:paraId="102C5A79" w14:textId="77777777" w:rsidR="008C5F9A" w:rsidRPr="00E15009" w:rsidRDefault="008C5F9A" w:rsidP="008C5F9A">
      <w:pPr>
        <w:rPr>
          <w:rFonts w:cstheme="minorHAnsi"/>
        </w:rPr>
      </w:pPr>
    </w:p>
    <w:p w14:paraId="1097A050" w14:textId="77777777" w:rsidR="00870ABE" w:rsidRPr="00E15009" w:rsidRDefault="00D23506" w:rsidP="00435CB2">
      <w:pPr>
        <w:pStyle w:val="NoSpacing"/>
        <w:rPr>
          <w:b/>
        </w:rPr>
      </w:pPr>
      <w:r w:rsidRPr="00E15009">
        <w:rPr>
          <w:b/>
        </w:rPr>
        <w:t>Fagrådets organisering</w:t>
      </w:r>
      <w:r w:rsidR="00B93881" w:rsidRPr="00E15009">
        <w:rPr>
          <w:b/>
        </w:rPr>
        <w:t xml:space="preserve"> </w:t>
      </w:r>
    </w:p>
    <w:p w14:paraId="23EDD410" w14:textId="77777777" w:rsidR="00435CB2" w:rsidRPr="00E15009" w:rsidRDefault="00435CB2" w:rsidP="00435CB2">
      <w:pPr>
        <w:pStyle w:val="NoSpacing"/>
        <w:rPr>
          <w:b/>
        </w:rPr>
      </w:pPr>
    </w:p>
    <w:p w14:paraId="75ED29B9" w14:textId="77777777" w:rsidR="00A5111F" w:rsidRPr="00E15009" w:rsidRDefault="00A5111F" w:rsidP="00A5111F">
      <w:pPr>
        <w:rPr>
          <w:b/>
        </w:rPr>
      </w:pPr>
      <w:r w:rsidRPr="00E15009">
        <w:rPr>
          <w:b/>
        </w:rPr>
        <w:t>Fagrådets medlemmer</w:t>
      </w:r>
    </w:p>
    <w:p w14:paraId="26669C17" w14:textId="77777777" w:rsidR="00A5111F" w:rsidRPr="00E15009" w:rsidRDefault="00A5111F" w:rsidP="00B33994">
      <w:pPr>
        <w:spacing w:after="240"/>
      </w:pPr>
      <w:r w:rsidRPr="00E15009">
        <w:t xml:space="preserve">VIVA IKS (Hurum og Røyken), Asker, Bærum, Oslo, Oppegård, Ski, Ås, Nesodden og Frogn kommuner. </w:t>
      </w:r>
    </w:p>
    <w:p w14:paraId="497ED7D3" w14:textId="77777777" w:rsidR="00A5111F" w:rsidRPr="00E15009" w:rsidRDefault="00A5111F" w:rsidP="00A5111F">
      <w:pPr>
        <w:rPr>
          <w:b/>
        </w:rPr>
      </w:pPr>
      <w:r w:rsidRPr="00E15009">
        <w:rPr>
          <w:b/>
        </w:rPr>
        <w:t>Fagrådets assosierte medlemmer</w:t>
      </w:r>
    </w:p>
    <w:p w14:paraId="222A9FB5" w14:textId="77777777" w:rsidR="00A5111F" w:rsidRPr="00E15009" w:rsidRDefault="00A5111F" w:rsidP="00A5111F">
      <w:r w:rsidRPr="00E15009">
        <w:t>Akershus fylkeskommune, Buskerud fylkeskommune, Fylkesmannen i Oslo og Viken, Nordre Follo renseanlegg, Søndre Follo renseanlegg, Vestfjorden Avløpsselskap (VEAS), Indre Oslofjord Fiskerlag, Oslofjordens Friluftsråd, Oslo Havn KF</w:t>
      </w:r>
      <w:r w:rsidR="00BD1641" w:rsidRPr="00E15009">
        <w:t>, Vannområdet PURA, Oslo og Indre Oslofjord Vest</w:t>
      </w:r>
      <w:r w:rsidR="00E50184" w:rsidRPr="00E15009">
        <w:t>.</w:t>
      </w:r>
    </w:p>
    <w:p w14:paraId="583DA55D" w14:textId="77777777" w:rsidR="00A5111F" w:rsidRPr="00E15009" w:rsidRDefault="00A5111F" w:rsidP="00A5111F"/>
    <w:p w14:paraId="4FFDCCFB" w14:textId="77777777" w:rsidR="00A5111F" w:rsidRPr="00E15009" w:rsidRDefault="00A5111F" w:rsidP="00435CB2">
      <w:pPr>
        <w:rPr>
          <w:b/>
        </w:rPr>
      </w:pPr>
      <w:r w:rsidRPr="00E15009">
        <w:rPr>
          <w:b/>
        </w:rPr>
        <w:t>Fagrådets styre frem til Årsmøtet 4. juni 2019</w:t>
      </w:r>
    </w:p>
    <w:p w14:paraId="56AD9E1C" w14:textId="77777777" w:rsidR="00A5111F" w:rsidRPr="00E15009" w:rsidRDefault="00A5111F" w:rsidP="00A5111F">
      <w:r w:rsidRPr="00E15009">
        <w:t>Leder: Avdelingsdirektør Sigurd Grande, VAV</w:t>
      </w:r>
    </w:p>
    <w:p w14:paraId="5D978BB6" w14:textId="77777777" w:rsidR="00A5111F" w:rsidRPr="00E15009" w:rsidRDefault="00A5111F" w:rsidP="00A5111F">
      <w:r w:rsidRPr="00E15009">
        <w:t>Medlemmer: VA plan og investering, Fagansvarlig avløp Kari A. Briseid Thingnes, Asker;</w:t>
      </w:r>
      <w:r w:rsidR="00BC064E" w:rsidRPr="00E15009">
        <w:t xml:space="preserve"> </w:t>
      </w:r>
      <w:r w:rsidRPr="00E15009">
        <w:t>Etatsjef teknikk og miljø Nils Erik Pedersen, Ås; Overingeniør Mads Aulie, Bærum og Overingeniør Knut Bjørnskau, Ski.</w:t>
      </w:r>
    </w:p>
    <w:p w14:paraId="19D7A268" w14:textId="77777777" w:rsidR="00A5111F" w:rsidRPr="00E15009" w:rsidRDefault="00A5111F" w:rsidP="00A5111F">
      <w:r w:rsidRPr="00E15009">
        <w:t>Varamedlemmer: Tjenesteleder for vann og avløp Knut Bjarne Sætre, Bærum; Overingeniør Toril Giske, Oslo og Fagleder Infrastruktur og vannmiljø Helga Trømborg, Nesodden</w:t>
      </w:r>
    </w:p>
    <w:p w14:paraId="007E28BB" w14:textId="77777777" w:rsidR="00A5111F" w:rsidRPr="00E15009" w:rsidRDefault="00A5111F" w:rsidP="00A5111F"/>
    <w:p w14:paraId="02ED4336" w14:textId="77777777" w:rsidR="00A5111F" w:rsidRPr="00E15009" w:rsidRDefault="00A5111F" w:rsidP="00A5111F">
      <w:r w:rsidRPr="00E15009">
        <w:t>Fagrådets styre, valgt på Årsmøtet 4. juni 2019</w:t>
      </w:r>
      <w:r w:rsidR="00BC064E" w:rsidRPr="00E15009">
        <w:t xml:space="preserve">. </w:t>
      </w:r>
    </w:p>
    <w:p w14:paraId="633827B6" w14:textId="77777777" w:rsidR="00F13386" w:rsidRPr="00E15009" w:rsidRDefault="00F13386" w:rsidP="00F13386">
      <w:r w:rsidRPr="00E15009">
        <w:t>Leder: Avdelingsdirektør Sigurd Grande, VAV</w:t>
      </w:r>
    </w:p>
    <w:p w14:paraId="7C586630" w14:textId="77777777" w:rsidR="00F13386" w:rsidRPr="00E15009" w:rsidRDefault="00F13386" w:rsidP="00F13386">
      <w:r w:rsidRPr="00E15009">
        <w:t>Medlemmer: VA plan og investering, Fagansvarlig avløp Kari A. Briseid Thingnes, Asker; Etatsjef teknikk og miljø Nils Erik Pedersen, Ås; Overingeniør Mads Aulie, Bærum og Overingeniør Knut Bjørnskau, Ski.</w:t>
      </w:r>
    </w:p>
    <w:p w14:paraId="665534B3" w14:textId="77777777" w:rsidR="00B93881" w:rsidRPr="00E15009" w:rsidRDefault="00F13386" w:rsidP="00F13386">
      <w:r w:rsidRPr="00E15009">
        <w:t>Varamedlemmer: Tjenesteleder for vann og avløp Knut Bjarne Sætre, Bærum; Overingeniør Toril Giske,</w:t>
      </w:r>
      <w:r w:rsidR="00613C52" w:rsidRPr="00E15009">
        <w:t xml:space="preserve"> VAV</w:t>
      </w:r>
      <w:r w:rsidRPr="00E15009">
        <w:t xml:space="preserve"> Oslo og </w:t>
      </w:r>
      <w:r w:rsidR="00613C52" w:rsidRPr="00E15009">
        <w:t>Avdelingsleder</w:t>
      </w:r>
      <w:r w:rsidRPr="00E15009">
        <w:t xml:space="preserve"> Wenche Dørum, Nesodden </w:t>
      </w:r>
    </w:p>
    <w:p w14:paraId="6DD39B34" w14:textId="77777777" w:rsidR="00F13386" w:rsidRPr="00E15009" w:rsidRDefault="00F13386" w:rsidP="00066C69">
      <w:pPr>
        <w:spacing w:after="0" w:line="240" w:lineRule="auto"/>
        <w:rPr>
          <w:color w:val="4472C4" w:themeColor="accent1"/>
        </w:rPr>
      </w:pPr>
    </w:p>
    <w:p w14:paraId="69F61479" w14:textId="77777777" w:rsidR="00D2555D" w:rsidRPr="00E15009" w:rsidRDefault="00066C69" w:rsidP="00066C69">
      <w:pPr>
        <w:spacing w:after="0" w:line="240" w:lineRule="auto"/>
        <w:rPr>
          <w:b/>
        </w:rPr>
      </w:pPr>
      <w:r w:rsidRPr="00E15009">
        <w:rPr>
          <w:b/>
        </w:rPr>
        <w:t>Utvalg for miljøovervåkning</w:t>
      </w:r>
    </w:p>
    <w:p w14:paraId="207C4618" w14:textId="77777777" w:rsidR="00066C69" w:rsidRPr="00E15009" w:rsidRDefault="00066C69" w:rsidP="00066C69">
      <w:pPr>
        <w:spacing w:after="0" w:line="240" w:lineRule="auto"/>
      </w:pPr>
      <w:r w:rsidRPr="00E15009">
        <w:t>Leder: Knut Bjørnskau, Ski kommune</w:t>
      </w:r>
    </w:p>
    <w:p w14:paraId="5A99BBEB" w14:textId="77777777" w:rsidR="00066C69" w:rsidRPr="00E15009" w:rsidRDefault="00066C69" w:rsidP="00066C69">
      <w:pPr>
        <w:spacing w:after="0" w:line="240" w:lineRule="auto"/>
      </w:pPr>
      <w:r w:rsidRPr="00E15009">
        <w:t>Medlemmer: Carla Kimmels de Jong, Asker kommune</w:t>
      </w:r>
    </w:p>
    <w:p w14:paraId="56CAFEDC" w14:textId="77777777" w:rsidR="00066C69" w:rsidRPr="00E15009" w:rsidRDefault="00066C69" w:rsidP="00066C69">
      <w:pPr>
        <w:spacing w:after="0" w:line="240" w:lineRule="auto"/>
      </w:pPr>
      <w:r w:rsidRPr="00E15009">
        <w:t>Toril Giske, Oslo kommune</w:t>
      </w:r>
    </w:p>
    <w:p w14:paraId="44A02B9E" w14:textId="77777777" w:rsidR="00066C69" w:rsidRPr="00E15009" w:rsidRDefault="00066C69" w:rsidP="00066C69">
      <w:pPr>
        <w:spacing w:after="0" w:line="240" w:lineRule="auto"/>
      </w:pPr>
      <w:r w:rsidRPr="00E15009">
        <w:t>Randi Aamodt, Oppegård kommune</w:t>
      </w:r>
    </w:p>
    <w:p w14:paraId="4FB6233D" w14:textId="77777777" w:rsidR="00066C69" w:rsidRPr="00E15009" w:rsidRDefault="00066C69" w:rsidP="00066C69">
      <w:pPr>
        <w:spacing w:after="0" w:line="240" w:lineRule="auto"/>
      </w:pPr>
      <w:r w:rsidRPr="00E15009">
        <w:lastRenderedPageBreak/>
        <w:t>Estrella Fernandez, Akershus fylkeskommune</w:t>
      </w:r>
    </w:p>
    <w:p w14:paraId="1972C902" w14:textId="77777777" w:rsidR="00066C69" w:rsidRPr="00E15009" w:rsidRDefault="00066C69" w:rsidP="00066C69">
      <w:pPr>
        <w:spacing w:after="0" w:line="240" w:lineRule="auto"/>
      </w:pPr>
      <w:r w:rsidRPr="00E15009">
        <w:t>Simon Haraldsen, Fylkesmannen i Oslo og Akershus</w:t>
      </w:r>
    </w:p>
    <w:p w14:paraId="63961024" w14:textId="77777777" w:rsidR="00066C69" w:rsidRPr="00E15009" w:rsidRDefault="00066C69" w:rsidP="00066C69">
      <w:pPr>
        <w:spacing w:after="0" w:line="240" w:lineRule="auto"/>
      </w:pPr>
      <w:r w:rsidRPr="00E15009">
        <w:t>Stein Fredriksen, UIO Biologisk institutt</w:t>
      </w:r>
    </w:p>
    <w:p w14:paraId="0EF61AAF" w14:textId="77777777" w:rsidR="00066C69" w:rsidRPr="00E15009" w:rsidRDefault="00066C69" w:rsidP="00066C69">
      <w:pPr>
        <w:spacing w:after="0" w:line="240" w:lineRule="auto"/>
        <w:rPr>
          <w:color w:val="4472C4" w:themeColor="accent1"/>
        </w:rPr>
      </w:pPr>
    </w:p>
    <w:p w14:paraId="126A6ABE" w14:textId="77777777" w:rsidR="00066C69" w:rsidRPr="00E15009" w:rsidRDefault="00066C69" w:rsidP="00066C69">
      <w:pPr>
        <w:spacing w:after="0" w:line="240" w:lineRule="auto"/>
        <w:rPr>
          <w:b/>
        </w:rPr>
      </w:pPr>
      <w:r w:rsidRPr="00E15009">
        <w:rPr>
          <w:b/>
        </w:rPr>
        <w:t>Utvalg for vannmiljøtiltak</w:t>
      </w:r>
    </w:p>
    <w:p w14:paraId="178DB339" w14:textId="77777777" w:rsidR="00066C69" w:rsidRPr="00E15009" w:rsidRDefault="00066C69" w:rsidP="00066C69">
      <w:pPr>
        <w:spacing w:after="0" w:line="240" w:lineRule="auto"/>
      </w:pPr>
      <w:r w:rsidRPr="00E15009">
        <w:t>Leder: Mads Aulie, Bærum kommune</w:t>
      </w:r>
    </w:p>
    <w:p w14:paraId="32214E07" w14:textId="77777777" w:rsidR="00066C69" w:rsidRPr="00E15009" w:rsidRDefault="00066C69" w:rsidP="00066C69">
      <w:pPr>
        <w:spacing w:after="0" w:line="240" w:lineRule="auto"/>
      </w:pPr>
      <w:r w:rsidRPr="00E15009">
        <w:t>Medlemmer:</w:t>
      </w:r>
      <w:r w:rsidR="008162D8" w:rsidRPr="00E15009">
        <w:t xml:space="preserve"> </w:t>
      </w:r>
      <w:r w:rsidRPr="00E15009">
        <w:t>Honar Ahmed Said, VIVA IKS</w:t>
      </w:r>
    </w:p>
    <w:p w14:paraId="42BB1E7C" w14:textId="77777777" w:rsidR="00066C69" w:rsidRPr="00E15009" w:rsidRDefault="00066C69" w:rsidP="00066C69">
      <w:pPr>
        <w:spacing w:after="0" w:line="240" w:lineRule="auto"/>
      </w:pPr>
      <w:r w:rsidRPr="00E15009">
        <w:t>Eivind Dalevold, Asker kommune</w:t>
      </w:r>
    </w:p>
    <w:p w14:paraId="1F8D60E0" w14:textId="77777777" w:rsidR="00066C69" w:rsidRPr="00E15009" w:rsidRDefault="00066C69" w:rsidP="00066C69">
      <w:pPr>
        <w:spacing w:after="0" w:line="240" w:lineRule="auto"/>
      </w:pPr>
      <w:r w:rsidRPr="00E15009">
        <w:t>Magnus Olsen, Oslo kommune</w:t>
      </w:r>
    </w:p>
    <w:p w14:paraId="0DCA4573" w14:textId="77777777" w:rsidR="008162D8" w:rsidRPr="00E15009" w:rsidRDefault="008162D8" w:rsidP="008162D8">
      <w:pPr>
        <w:spacing w:after="0" w:line="240" w:lineRule="auto"/>
      </w:pPr>
      <w:r w:rsidRPr="00E15009">
        <w:t>Jan Fredrik Aarseth, Ås kommune</w:t>
      </w:r>
    </w:p>
    <w:p w14:paraId="23D6F89D" w14:textId="77777777" w:rsidR="008162D8" w:rsidRPr="00E15009" w:rsidRDefault="008162D8" w:rsidP="00066C69">
      <w:pPr>
        <w:spacing w:after="0" w:line="240" w:lineRule="auto"/>
      </w:pPr>
      <w:r w:rsidRPr="00E15009">
        <w:t>Siv Merethe Pedersen, Nesodden kommune</w:t>
      </w:r>
    </w:p>
    <w:p w14:paraId="090C5C7B" w14:textId="77777777" w:rsidR="00066C69" w:rsidRPr="00E15009" w:rsidRDefault="00066C69" w:rsidP="00066C69">
      <w:pPr>
        <w:spacing w:after="0" w:line="240" w:lineRule="auto"/>
      </w:pPr>
      <w:r w:rsidRPr="00E15009">
        <w:t>Shima Bagherian, Oppegård kommune</w:t>
      </w:r>
    </w:p>
    <w:p w14:paraId="3A448C10" w14:textId="77777777" w:rsidR="00066C69" w:rsidRPr="00E15009" w:rsidRDefault="00066C69" w:rsidP="00066C69">
      <w:pPr>
        <w:spacing w:after="0" w:line="240" w:lineRule="auto"/>
      </w:pPr>
      <w:r w:rsidRPr="00E15009">
        <w:t>Eirunn Dvergsnes, Frogn kommune</w:t>
      </w:r>
    </w:p>
    <w:p w14:paraId="72BE102F" w14:textId="77777777" w:rsidR="00066C69" w:rsidRPr="00E15009" w:rsidRDefault="00066C69"/>
    <w:p w14:paraId="007FDB22" w14:textId="77777777" w:rsidR="00B93881" w:rsidRPr="00E15009" w:rsidRDefault="00B93881" w:rsidP="00B93881">
      <w:pPr>
        <w:pStyle w:val="Heading2"/>
      </w:pPr>
      <w:bookmarkStart w:id="202" w:name="_Toc43198317"/>
      <w:r w:rsidRPr="00E15009">
        <w:lastRenderedPageBreak/>
        <w:t>Regnskap med notater</w:t>
      </w:r>
      <w:bookmarkEnd w:id="202"/>
    </w:p>
    <w:tbl>
      <w:tblPr>
        <w:tblpPr w:leftFromText="141" w:rightFromText="141" w:vertAnchor="page" w:horzAnchor="margin" w:tblpXSpec="center" w:tblpY="2619"/>
        <w:tblW w:w="9097" w:type="dxa"/>
        <w:tblCellMar>
          <w:left w:w="70" w:type="dxa"/>
          <w:right w:w="70" w:type="dxa"/>
        </w:tblCellMar>
        <w:tblLook w:val="04A0" w:firstRow="1" w:lastRow="0" w:firstColumn="1" w:lastColumn="0" w:noHBand="0" w:noVBand="1"/>
      </w:tblPr>
      <w:tblGrid>
        <w:gridCol w:w="991"/>
        <w:gridCol w:w="2994"/>
        <w:gridCol w:w="1378"/>
        <w:gridCol w:w="1382"/>
        <w:gridCol w:w="1689"/>
        <w:gridCol w:w="663"/>
      </w:tblGrid>
      <w:tr w:rsidR="00453153" w:rsidRPr="00E15009" w14:paraId="332ED0F0" w14:textId="77777777" w:rsidTr="002E6A15">
        <w:trPr>
          <w:trHeight w:val="170"/>
        </w:trPr>
        <w:tc>
          <w:tcPr>
            <w:tcW w:w="8434" w:type="dxa"/>
            <w:gridSpan w:val="5"/>
            <w:tcBorders>
              <w:top w:val="single" w:sz="8" w:space="0" w:color="auto"/>
              <w:left w:val="single" w:sz="8" w:space="0" w:color="auto"/>
              <w:bottom w:val="nil"/>
              <w:right w:val="single" w:sz="8" w:space="0" w:color="auto"/>
            </w:tcBorders>
            <w:shd w:val="clear" w:color="auto" w:fill="auto"/>
            <w:noWrap/>
            <w:hideMark/>
          </w:tcPr>
          <w:p w14:paraId="440644CC" w14:textId="77777777" w:rsidR="00453153" w:rsidRPr="00E15009" w:rsidRDefault="00453153" w:rsidP="00453153">
            <w:pPr>
              <w:spacing w:after="0" w:line="240" w:lineRule="auto"/>
              <w:rPr>
                <w:rFonts w:ascii="Arial" w:eastAsia="Times New Roman" w:hAnsi="Arial" w:cs="Arial"/>
                <w:b/>
                <w:bCs/>
                <w:sz w:val="24"/>
                <w:szCs w:val="24"/>
                <w:lang w:eastAsia="nb-NO"/>
              </w:rPr>
            </w:pPr>
            <w:r w:rsidRPr="00E15009">
              <w:rPr>
                <w:rFonts w:ascii="Arial" w:eastAsia="Times New Roman" w:hAnsi="Arial" w:cs="Arial"/>
                <w:b/>
                <w:bCs/>
                <w:sz w:val="24"/>
                <w:szCs w:val="24"/>
                <w:lang w:eastAsia="nb-NO"/>
              </w:rPr>
              <w:t>Fagrådet for indre Oslofjord Resultat, regnskapsår 2019, 13.2.2020</w:t>
            </w:r>
          </w:p>
        </w:tc>
        <w:tc>
          <w:tcPr>
            <w:tcW w:w="663" w:type="dxa"/>
            <w:tcBorders>
              <w:top w:val="single" w:sz="8" w:space="0" w:color="auto"/>
              <w:left w:val="single" w:sz="8" w:space="0" w:color="auto"/>
              <w:bottom w:val="nil"/>
              <w:right w:val="single" w:sz="8" w:space="0" w:color="auto"/>
            </w:tcBorders>
            <w:shd w:val="clear" w:color="auto" w:fill="auto"/>
          </w:tcPr>
          <w:p w14:paraId="3F8A2EB6" w14:textId="77777777" w:rsidR="00453153" w:rsidRPr="00E15009" w:rsidRDefault="00453153" w:rsidP="00453153">
            <w:pPr>
              <w:spacing w:after="0" w:line="240" w:lineRule="auto"/>
              <w:rPr>
                <w:rFonts w:ascii="Arial" w:eastAsia="Times New Roman" w:hAnsi="Arial" w:cs="Arial"/>
                <w:sz w:val="24"/>
                <w:szCs w:val="24"/>
                <w:lang w:eastAsia="nb-NO"/>
              </w:rPr>
            </w:pPr>
          </w:p>
        </w:tc>
      </w:tr>
      <w:tr w:rsidR="00453153" w:rsidRPr="00E15009" w14:paraId="133413A9" w14:textId="77777777" w:rsidTr="002E6A15">
        <w:trPr>
          <w:trHeight w:val="80"/>
        </w:trPr>
        <w:tc>
          <w:tcPr>
            <w:tcW w:w="991" w:type="dxa"/>
            <w:tcBorders>
              <w:top w:val="nil"/>
              <w:left w:val="single" w:sz="8" w:space="0" w:color="auto"/>
              <w:bottom w:val="nil"/>
              <w:right w:val="nil"/>
            </w:tcBorders>
            <w:shd w:val="clear" w:color="auto" w:fill="auto"/>
            <w:noWrap/>
            <w:vAlign w:val="bottom"/>
            <w:hideMark/>
          </w:tcPr>
          <w:p w14:paraId="26125258" w14:textId="77777777" w:rsidR="00453153" w:rsidRPr="00E15009" w:rsidRDefault="00453153" w:rsidP="00453153">
            <w:pPr>
              <w:spacing w:after="0" w:line="240" w:lineRule="auto"/>
              <w:rPr>
                <w:rFonts w:ascii="Arial" w:eastAsia="Times New Roman" w:hAnsi="Arial" w:cs="Arial"/>
                <w:b/>
                <w:bCs/>
                <w:sz w:val="24"/>
                <w:szCs w:val="24"/>
                <w:lang w:eastAsia="nb-NO"/>
              </w:rPr>
            </w:pPr>
          </w:p>
        </w:tc>
        <w:tc>
          <w:tcPr>
            <w:tcW w:w="2994" w:type="dxa"/>
            <w:tcBorders>
              <w:top w:val="nil"/>
              <w:left w:val="nil"/>
              <w:bottom w:val="nil"/>
              <w:right w:val="nil"/>
            </w:tcBorders>
            <w:shd w:val="clear" w:color="auto" w:fill="auto"/>
            <w:noWrap/>
            <w:vAlign w:val="bottom"/>
            <w:hideMark/>
          </w:tcPr>
          <w:p w14:paraId="27EDB491" w14:textId="77777777" w:rsidR="00453153" w:rsidRPr="00E15009" w:rsidRDefault="00453153" w:rsidP="00453153">
            <w:pPr>
              <w:spacing w:after="0" w:line="240" w:lineRule="auto"/>
              <w:rPr>
                <w:rFonts w:ascii="Arial" w:eastAsia="Times New Roman" w:hAnsi="Arial" w:cs="Arial"/>
                <w:b/>
                <w:bCs/>
                <w:sz w:val="24"/>
                <w:szCs w:val="24"/>
                <w:lang w:eastAsia="nb-NO"/>
              </w:rPr>
            </w:pPr>
          </w:p>
        </w:tc>
        <w:tc>
          <w:tcPr>
            <w:tcW w:w="1378" w:type="dxa"/>
            <w:tcBorders>
              <w:top w:val="nil"/>
              <w:left w:val="nil"/>
              <w:bottom w:val="nil"/>
              <w:right w:val="nil"/>
            </w:tcBorders>
            <w:shd w:val="clear" w:color="auto" w:fill="auto"/>
            <w:noWrap/>
            <w:vAlign w:val="bottom"/>
            <w:hideMark/>
          </w:tcPr>
          <w:p w14:paraId="6534D3CC" w14:textId="77777777" w:rsidR="00453153" w:rsidRPr="00E15009" w:rsidRDefault="00453153" w:rsidP="00453153">
            <w:pPr>
              <w:spacing w:after="0" w:line="240" w:lineRule="auto"/>
              <w:rPr>
                <w:rFonts w:ascii="Arial" w:eastAsia="Times New Roman" w:hAnsi="Arial" w:cs="Arial"/>
                <w:b/>
                <w:bCs/>
                <w:sz w:val="24"/>
                <w:szCs w:val="24"/>
                <w:lang w:eastAsia="nb-NO"/>
              </w:rPr>
            </w:pPr>
          </w:p>
        </w:tc>
        <w:tc>
          <w:tcPr>
            <w:tcW w:w="1382" w:type="dxa"/>
            <w:tcBorders>
              <w:top w:val="nil"/>
              <w:left w:val="nil"/>
              <w:bottom w:val="nil"/>
              <w:right w:val="nil"/>
            </w:tcBorders>
            <w:shd w:val="clear" w:color="auto" w:fill="auto"/>
            <w:noWrap/>
            <w:vAlign w:val="bottom"/>
            <w:hideMark/>
          </w:tcPr>
          <w:p w14:paraId="36AE30FF" w14:textId="77777777" w:rsidR="00453153" w:rsidRPr="00E15009" w:rsidRDefault="00453153" w:rsidP="00453153">
            <w:pPr>
              <w:spacing w:after="0" w:line="240" w:lineRule="auto"/>
              <w:rPr>
                <w:rFonts w:ascii="Arial" w:eastAsia="Times New Roman" w:hAnsi="Arial" w:cs="Arial"/>
                <w:b/>
                <w:bCs/>
                <w:sz w:val="24"/>
                <w:szCs w:val="24"/>
                <w:lang w:eastAsia="nb-NO"/>
              </w:rPr>
            </w:pPr>
          </w:p>
        </w:tc>
        <w:tc>
          <w:tcPr>
            <w:tcW w:w="1689" w:type="dxa"/>
            <w:tcBorders>
              <w:top w:val="nil"/>
              <w:left w:val="nil"/>
              <w:bottom w:val="nil"/>
              <w:right w:val="single" w:sz="8" w:space="0" w:color="auto"/>
            </w:tcBorders>
            <w:shd w:val="clear" w:color="auto" w:fill="auto"/>
            <w:noWrap/>
            <w:vAlign w:val="bottom"/>
            <w:hideMark/>
          </w:tcPr>
          <w:p w14:paraId="539A7217"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6717B2D2"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095A27F9" w14:textId="77777777" w:rsidTr="002E6A15">
        <w:trPr>
          <w:trHeight w:val="271"/>
        </w:trPr>
        <w:tc>
          <w:tcPr>
            <w:tcW w:w="991" w:type="dxa"/>
            <w:tcBorders>
              <w:top w:val="single" w:sz="8" w:space="0" w:color="auto"/>
              <w:left w:val="single" w:sz="8" w:space="0" w:color="auto"/>
              <w:bottom w:val="nil"/>
              <w:right w:val="nil"/>
            </w:tcBorders>
            <w:shd w:val="clear" w:color="auto" w:fill="auto"/>
            <w:noWrap/>
            <w:vAlign w:val="bottom"/>
            <w:hideMark/>
          </w:tcPr>
          <w:p w14:paraId="4FE2E70D" w14:textId="77777777" w:rsidR="00453153" w:rsidRPr="00E15009" w:rsidRDefault="00453153" w:rsidP="00453153">
            <w:pPr>
              <w:spacing w:after="0" w:line="240" w:lineRule="auto"/>
              <w:rPr>
                <w:rFonts w:ascii="Arial" w:eastAsia="Times New Roman" w:hAnsi="Arial" w:cs="Arial"/>
                <w:b/>
                <w:bCs/>
                <w:sz w:val="24"/>
                <w:szCs w:val="24"/>
                <w:lang w:eastAsia="nb-NO"/>
              </w:rPr>
            </w:pPr>
            <w:r w:rsidRPr="00E15009">
              <w:rPr>
                <w:rFonts w:ascii="Arial" w:eastAsia="Times New Roman" w:hAnsi="Arial" w:cs="Arial"/>
                <w:b/>
                <w:bCs/>
                <w:sz w:val="24"/>
                <w:szCs w:val="24"/>
                <w:lang w:eastAsia="nb-NO"/>
              </w:rPr>
              <w:t> </w:t>
            </w:r>
          </w:p>
        </w:tc>
        <w:tc>
          <w:tcPr>
            <w:tcW w:w="2994" w:type="dxa"/>
            <w:tcBorders>
              <w:top w:val="single" w:sz="8" w:space="0" w:color="auto"/>
              <w:left w:val="nil"/>
              <w:bottom w:val="nil"/>
              <w:right w:val="nil"/>
            </w:tcBorders>
            <w:shd w:val="clear" w:color="auto" w:fill="auto"/>
            <w:noWrap/>
            <w:vAlign w:val="bottom"/>
            <w:hideMark/>
          </w:tcPr>
          <w:p w14:paraId="4EC6C174" w14:textId="77777777" w:rsidR="00453153" w:rsidRPr="00E15009" w:rsidRDefault="00453153" w:rsidP="00453153">
            <w:pPr>
              <w:spacing w:after="0" w:line="240" w:lineRule="auto"/>
              <w:rPr>
                <w:rFonts w:ascii="Arial" w:eastAsia="Times New Roman" w:hAnsi="Arial" w:cs="Arial"/>
                <w:b/>
                <w:bCs/>
                <w:sz w:val="24"/>
                <w:szCs w:val="24"/>
                <w:lang w:eastAsia="nb-NO"/>
              </w:rPr>
            </w:pPr>
            <w:r w:rsidRPr="00E15009">
              <w:rPr>
                <w:rFonts w:ascii="Arial" w:eastAsia="Times New Roman" w:hAnsi="Arial" w:cs="Arial"/>
                <w:b/>
                <w:bCs/>
                <w:sz w:val="24"/>
                <w:szCs w:val="24"/>
                <w:lang w:eastAsia="nb-NO"/>
              </w:rPr>
              <w:t xml:space="preserve">RESULTAT </w:t>
            </w:r>
          </w:p>
        </w:tc>
        <w:tc>
          <w:tcPr>
            <w:tcW w:w="2760" w:type="dxa"/>
            <w:gridSpan w:val="2"/>
            <w:tcBorders>
              <w:top w:val="single" w:sz="8" w:space="0" w:color="auto"/>
              <w:left w:val="nil"/>
              <w:bottom w:val="nil"/>
              <w:right w:val="nil"/>
            </w:tcBorders>
            <w:shd w:val="clear" w:color="auto" w:fill="auto"/>
            <w:noWrap/>
            <w:vAlign w:val="bottom"/>
            <w:hideMark/>
          </w:tcPr>
          <w:p w14:paraId="39F84FEA" w14:textId="77777777" w:rsidR="00453153" w:rsidRPr="00E15009" w:rsidRDefault="00453153" w:rsidP="00453153">
            <w:pPr>
              <w:spacing w:after="0" w:line="240" w:lineRule="auto"/>
              <w:rPr>
                <w:rFonts w:ascii="Arial" w:eastAsia="Times New Roman" w:hAnsi="Arial" w:cs="Arial"/>
                <w:b/>
                <w:bCs/>
                <w:sz w:val="24"/>
                <w:szCs w:val="24"/>
                <w:lang w:eastAsia="nb-NO"/>
              </w:rPr>
            </w:pPr>
            <w:r w:rsidRPr="00E15009">
              <w:rPr>
                <w:rFonts w:ascii="Arial" w:eastAsia="Times New Roman" w:hAnsi="Arial" w:cs="Arial"/>
                <w:b/>
                <w:bCs/>
                <w:sz w:val="24"/>
                <w:szCs w:val="24"/>
                <w:lang w:eastAsia="nb-NO"/>
              </w:rPr>
              <w:t>Regnskapsår: 2019</w:t>
            </w:r>
          </w:p>
        </w:tc>
        <w:tc>
          <w:tcPr>
            <w:tcW w:w="1689" w:type="dxa"/>
            <w:tcBorders>
              <w:top w:val="single" w:sz="8" w:space="0" w:color="auto"/>
              <w:left w:val="nil"/>
              <w:bottom w:val="nil"/>
              <w:right w:val="single" w:sz="8" w:space="0" w:color="auto"/>
            </w:tcBorders>
            <w:shd w:val="clear" w:color="auto" w:fill="auto"/>
            <w:noWrap/>
            <w:vAlign w:val="bottom"/>
            <w:hideMark/>
          </w:tcPr>
          <w:p w14:paraId="061E9682"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5E80AC2D"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1ABEB8C9"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62BC24F7" w14:textId="77777777" w:rsidR="00453153" w:rsidRPr="00E15009" w:rsidRDefault="00453153" w:rsidP="00453153">
            <w:pPr>
              <w:spacing w:after="0" w:line="240" w:lineRule="auto"/>
              <w:rPr>
                <w:rFonts w:ascii="Arial" w:eastAsia="Times New Roman" w:hAnsi="Arial" w:cs="Arial"/>
                <w:b/>
                <w:bCs/>
                <w:sz w:val="24"/>
                <w:szCs w:val="24"/>
                <w:lang w:eastAsia="nb-NO"/>
              </w:rPr>
            </w:pPr>
            <w:r w:rsidRPr="00E15009">
              <w:rPr>
                <w:rFonts w:ascii="Arial" w:eastAsia="Times New Roman" w:hAnsi="Arial" w:cs="Arial"/>
                <w:b/>
                <w:bCs/>
                <w:sz w:val="24"/>
                <w:szCs w:val="24"/>
                <w:lang w:eastAsia="nb-NO"/>
              </w:rPr>
              <w:t> </w:t>
            </w:r>
          </w:p>
        </w:tc>
        <w:tc>
          <w:tcPr>
            <w:tcW w:w="2994" w:type="dxa"/>
            <w:tcBorders>
              <w:top w:val="nil"/>
              <w:left w:val="nil"/>
              <w:bottom w:val="nil"/>
              <w:right w:val="nil"/>
            </w:tcBorders>
            <w:shd w:val="clear" w:color="auto" w:fill="auto"/>
            <w:noWrap/>
            <w:vAlign w:val="bottom"/>
            <w:hideMark/>
          </w:tcPr>
          <w:p w14:paraId="66E309B2" w14:textId="77777777" w:rsidR="00453153" w:rsidRPr="00E15009" w:rsidRDefault="00453153" w:rsidP="00453153">
            <w:pPr>
              <w:spacing w:after="0" w:line="240" w:lineRule="auto"/>
              <w:rPr>
                <w:rFonts w:ascii="Arial" w:eastAsia="Times New Roman" w:hAnsi="Arial" w:cs="Arial"/>
                <w:b/>
                <w:bCs/>
                <w:sz w:val="24"/>
                <w:szCs w:val="24"/>
                <w:lang w:eastAsia="nb-NO"/>
              </w:rPr>
            </w:pPr>
          </w:p>
        </w:tc>
        <w:tc>
          <w:tcPr>
            <w:tcW w:w="1378" w:type="dxa"/>
            <w:tcBorders>
              <w:top w:val="nil"/>
              <w:left w:val="nil"/>
              <w:bottom w:val="nil"/>
              <w:right w:val="nil"/>
            </w:tcBorders>
            <w:shd w:val="clear" w:color="auto" w:fill="auto"/>
            <w:noWrap/>
            <w:vAlign w:val="bottom"/>
            <w:hideMark/>
          </w:tcPr>
          <w:p w14:paraId="2EF7D612" w14:textId="77777777" w:rsidR="00453153" w:rsidRPr="00E15009" w:rsidRDefault="00453153" w:rsidP="00453153">
            <w:pPr>
              <w:spacing w:after="0" w:line="240" w:lineRule="auto"/>
              <w:rPr>
                <w:rFonts w:ascii="Arial" w:eastAsia="Times New Roman" w:hAnsi="Arial" w:cs="Arial"/>
                <w:b/>
                <w:bCs/>
                <w:sz w:val="24"/>
                <w:szCs w:val="24"/>
                <w:lang w:eastAsia="nb-NO"/>
              </w:rPr>
            </w:pPr>
          </w:p>
        </w:tc>
        <w:tc>
          <w:tcPr>
            <w:tcW w:w="1382" w:type="dxa"/>
            <w:tcBorders>
              <w:top w:val="nil"/>
              <w:left w:val="nil"/>
              <w:bottom w:val="nil"/>
              <w:right w:val="nil"/>
            </w:tcBorders>
            <w:shd w:val="clear" w:color="auto" w:fill="auto"/>
            <w:noWrap/>
            <w:vAlign w:val="bottom"/>
            <w:hideMark/>
          </w:tcPr>
          <w:p w14:paraId="74DC334C" w14:textId="77777777" w:rsidR="00453153" w:rsidRPr="00E15009" w:rsidRDefault="00453153" w:rsidP="00453153">
            <w:pPr>
              <w:spacing w:after="0" w:line="240" w:lineRule="auto"/>
              <w:rPr>
                <w:rFonts w:ascii="Arial" w:eastAsia="Times New Roman" w:hAnsi="Arial" w:cs="Arial"/>
                <w:b/>
                <w:bCs/>
                <w:sz w:val="24"/>
                <w:szCs w:val="24"/>
                <w:lang w:eastAsia="nb-NO"/>
              </w:rPr>
            </w:pPr>
          </w:p>
        </w:tc>
        <w:tc>
          <w:tcPr>
            <w:tcW w:w="1689" w:type="dxa"/>
            <w:tcBorders>
              <w:top w:val="nil"/>
              <w:left w:val="nil"/>
              <w:bottom w:val="nil"/>
              <w:right w:val="single" w:sz="8" w:space="0" w:color="auto"/>
            </w:tcBorders>
            <w:shd w:val="clear" w:color="auto" w:fill="auto"/>
            <w:noWrap/>
            <w:vAlign w:val="bottom"/>
            <w:hideMark/>
          </w:tcPr>
          <w:p w14:paraId="3EA8E4BE"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705C29DB"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669865D6" w14:textId="77777777" w:rsidTr="002E6A15">
        <w:trPr>
          <w:trHeight w:val="210"/>
        </w:trPr>
        <w:tc>
          <w:tcPr>
            <w:tcW w:w="991" w:type="dxa"/>
            <w:tcBorders>
              <w:top w:val="nil"/>
              <w:left w:val="single" w:sz="8" w:space="0" w:color="auto"/>
              <w:bottom w:val="single" w:sz="4" w:space="0" w:color="auto"/>
              <w:right w:val="nil"/>
            </w:tcBorders>
            <w:shd w:val="clear" w:color="auto" w:fill="auto"/>
            <w:noWrap/>
            <w:vAlign w:val="bottom"/>
            <w:hideMark/>
          </w:tcPr>
          <w:p w14:paraId="21C3C52C"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Konto</w:t>
            </w:r>
          </w:p>
        </w:tc>
        <w:tc>
          <w:tcPr>
            <w:tcW w:w="2994" w:type="dxa"/>
            <w:tcBorders>
              <w:top w:val="nil"/>
              <w:left w:val="nil"/>
              <w:bottom w:val="single" w:sz="4" w:space="0" w:color="auto"/>
              <w:right w:val="nil"/>
            </w:tcBorders>
            <w:shd w:val="clear" w:color="auto" w:fill="auto"/>
            <w:noWrap/>
            <w:vAlign w:val="bottom"/>
            <w:hideMark/>
          </w:tcPr>
          <w:p w14:paraId="6E6FEDC4"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Tekst</w:t>
            </w:r>
          </w:p>
        </w:tc>
        <w:tc>
          <w:tcPr>
            <w:tcW w:w="1378" w:type="dxa"/>
            <w:tcBorders>
              <w:top w:val="nil"/>
              <w:left w:val="nil"/>
              <w:bottom w:val="single" w:sz="4" w:space="0" w:color="auto"/>
              <w:right w:val="nil"/>
            </w:tcBorders>
            <w:shd w:val="clear" w:color="auto" w:fill="auto"/>
            <w:noWrap/>
            <w:vAlign w:val="bottom"/>
            <w:hideMark/>
          </w:tcPr>
          <w:p w14:paraId="57016EAA"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 xml:space="preserve">        Reelt</w:t>
            </w:r>
          </w:p>
        </w:tc>
        <w:tc>
          <w:tcPr>
            <w:tcW w:w="1382" w:type="dxa"/>
            <w:tcBorders>
              <w:top w:val="nil"/>
              <w:left w:val="nil"/>
              <w:bottom w:val="single" w:sz="4" w:space="0" w:color="auto"/>
              <w:right w:val="nil"/>
            </w:tcBorders>
            <w:shd w:val="clear" w:color="auto" w:fill="auto"/>
            <w:noWrap/>
            <w:vAlign w:val="bottom"/>
            <w:hideMark/>
          </w:tcPr>
          <w:p w14:paraId="6CFF5057"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 xml:space="preserve">      Budsjett</w:t>
            </w:r>
          </w:p>
        </w:tc>
        <w:tc>
          <w:tcPr>
            <w:tcW w:w="1689" w:type="dxa"/>
            <w:tcBorders>
              <w:top w:val="nil"/>
              <w:left w:val="nil"/>
              <w:bottom w:val="single" w:sz="4" w:space="0" w:color="auto"/>
              <w:right w:val="single" w:sz="8" w:space="0" w:color="auto"/>
            </w:tcBorders>
            <w:shd w:val="clear" w:color="auto" w:fill="auto"/>
            <w:noWrap/>
            <w:vAlign w:val="bottom"/>
            <w:hideMark/>
          </w:tcPr>
          <w:p w14:paraId="19B9F89E"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 xml:space="preserve">                Avvik </w:t>
            </w:r>
          </w:p>
        </w:tc>
        <w:tc>
          <w:tcPr>
            <w:tcW w:w="663" w:type="dxa"/>
            <w:tcBorders>
              <w:top w:val="nil"/>
              <w:left w:val="nil"/>
              <w:bottom w:val="nil"/>
              <w:right w:val="single" w:sz="8" w:space="0" w:color="auto"/>
            </w:tcBorders>
            <w:shd w:val="clear" w:color="auto" w:fill="auto"/>
            <w:noWrap/>
            <w:vAlign w:val="bottom"/>
            <w:hideMark/>
          </w:tcPr>
          <w:p w14:paraId="0E83852A"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Noter</w:t>
            </w:r>
          </w:p>
        </w:tc>
      </w:tr>
      <w:tr w:rsidR="00453153" w:rsidRPr="00E15009" w14:paraId="0310FF2C" w14:textId="77777777" w:rsidTr="002E6A15">
        <w:trPr>
          <w:trHeight w:val="210"/>
        </w:trPr>
        <w:tc>
          <w:tcPr>
            <w:tcW w:w="3985" w:type="dxa"/>
            <w:gridSpan w:val="2"/>
            <w:tcBorders>
              <w:top w:val="nil"/>
              <w:left w:val="single" w:sz="8" w:space="0" w:color="auto"/>
              <w:bottom w:val="nil"/>
              <w:right w:val="nil"/>
            </w:tcBorders>
            <w:shd w:val="clear" w:color="auto" w:fill="auto"/>
            <w:noWrap/>
            <w:vAlign w:val="bottom"/>
            <w:hideMark/>
          </w:tcPr>
          <w:p w14:paraId="7F87AAD0"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Driftsresultat</w:t>
            </w:r>
          </w:p>
        </w:tc>
        <w:tc>
          <w:tcPr>
            <w:tcW w:w="1378" w:type="dxa"/>
            <w:tcBorders>
              <w:top w:val="nil"/>
              <w:left w:val="nil"/>
              <w:bottom w:val="nil"/>
              <w:right w:val="nil"/>
            </w:tcBorders>
            <w:shd w:val="clear" w:color="auto" w:fill="auto"/>
            <w:noWrap/>
            <w:vAlign w:val="bottom"/>
            <w:hideMark/>
          </w:tcPr>
          <w:p w14:paraId="12B0F93B" w14:textId="77777777" w:rsidR="00453153" w:rsidRPr="00E15009" w:rsidRDefault="00453153" w:rsidP="00453153">
            <w:pPr>
              <w:spacing w:after="0" w:line="240" w:lineRule="auto"/>
              <w:rPr>
                <w:rFonts w:ascii="Arial" w:eastAsia="Times New Roman" w:hAnsi="Arial" w:cs="Arial"/>
                <w:b/>
                <w:bCs/>
                <w:sz w:val="20"/>
                <w:szCs w:val="20"/>
                <w:lang w:eastAsia="nb-NO"/>
              </w:rPr>
            </w:pPr>
          </w:p>
        </w:tc>
        <w:tc>
          <w:tcPr>
            <w:tcW w:w="1382" w:type="dxa"/>
            <w:tcBorders>
              <w:top w:val="nil"/>
              <w:left w:val="nil"/>
              <w:bottom w:val="nil"/>
              <w:right w:val="nil"/>
            </w:tcBorders>
            <w:shd w:val="clear" w:color="auto" w:fill="auto"/>
            <w:noWrap/>
            <w:vAlign w:val="bottom"/>
            <w:hideMark/>
          </w:tcPr>
          <w:p w14:paraId="2A561617" w14:textId="77777777" w:rsidR="00453153" w:rsidRPr="00E15009" w:rsidRDefault="00453153" w:rsidP="00453153">
            <w:pPr>
              <w:spacing w:after="0" w:line="240" w:lineRule="auto"/>
              <w:rPr>
                <w:rFonts w:ascii="Arial" w:eastAsia="Times New Roman" w:hAnsi="Arial" w:cs="Arial"/>
                <w:b/>
                <w:bCs/>
                <w:sz w:val="20"/>
                <w:szCs w:val="20"/>
                <w:lang w:eastAsia="nb-NO"/>
              </w:rPr>
            </w:pPr>
          </w:p>
        </w:tc>
        <w:tc>
          <w:tcPr>
            <w:tcW w:w="1689" w:type="dxa"/>
            <w:tcBorders>
              <w:top w:val="nil"/>
              <w:left w:val="nil"/>
              <w:bottom w:val="nil"/>
              <w:right w:val="single" w:sz="8" w:space="0" w:color="auto"/>
            </w:tcBorders>
            <w:shd w:val="clear" w:color="auto" w:fill="auto"/>
            <w:noWrap/>
            <w:vAlign w:val="bottom"/>
            <w:hideMark/>
          </w:tcPr>
          <w:p w14:paraId="439A3909"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0E8AEF74"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 </w:t>
            </w:r>
          </w:p>
        </w:tc>
      </w:tr>
      <w:tr w:rsidR="00453153" w:rsidRPr="00E15009" w14:paraId="23725C3F"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3E1A0025"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c>
          <w:tcPr>
            <w:tcW w:w="2994" w:type="dxa"/>
            <w:tcBorders>
              <w:top w:val="nil"/>
              <w:left w:val="nil"/>
              <w:bottom w:val="nil"/>
              <w:right w:val="nil"/>
            </w:tcBorders>
            <w:shd w:val="clear" w:color="auto" w:fill="auto"/>
            <w:noWrap/>
            <w:vAlign w:val="bottom"/>
            <w:hideMark/>
          </w:tcPr>
          <w:p w14:paraId="06845806"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Driftsinntekter</w:t>
            </w:r>
          </w:p>
        </w:tc>
        <w:tc>
          <w:tcPr>
            <w:tcW w:w="1378" w:type="dxa"/>
            <w:tcBorders>
              <w:top w:val="nil"/>
              <w:left w:val="nil"/>
              <w:bottom w:val="nil"/>
              <w:right w:val="nil"/>
            </w:tcBorders>
            <w:shd w:val="clear" w:color="auto" w:fill="auto"/>
            <w:noWrap/>
            <w:vAlign w:val="bottom"/>
            <w:hideMark/>
          </w:tcPr>
          <w:p w14:paraId="1E319AB9" w14:textId="77777777" w:rsidR="00453153" w:rsidRPr="00E15009" w:rsidRDefault="00453153" w:rsidP="00453153">
            <w:pPr>
              <w:spacing w:after="0" w:line="240" w:lineRule="auto"/>
              <w:rPr>
                <w:rFonts w:ascii="Arial" w:eastAsia="Times New Roman" w:hAnsi="Arial" w:cs="Arial"/>
                <w:b/>
                <w:bCs/>
                <w:sz w:val="20"/>
                <w:szCs w:val="20"/>
                <w:lang w:eastAsia="nb-NO"/>
              </w:rPr>
            </w:pPr>
          </w:p>
        </w:tc>
        <w:tc>
          <w:tcPr>
            <w:tcW w:w="1382" w:type="dxa"/>
            <w:tcBorders>
              <w:top w:val="nil"/>
              <w:left w:val="nil"/>
              <w:bottom w:val="nil"/>
              <w:right w:val="nil"/>
            </w:tcBorders>
            <w:shd w:val="clear" w:color="auto" w:fill="auto"/>
            <w:noWrap/>
            <w:vAlign w:val="bottom"/>
            <w:hideMark/>
          </w:tcPr>
          <w:p w14:paraId="70097C0D" w14:textId="77777777" w:rsidR="00453153" w:rsidRPr="00E15009" w:rsidRDefault="00453153" w:rsidP="00453153">
            <w:pPr>
              <w:spacing w:after="0" w:line="240" w:lineRule="auto"/>
              <w:rPr>
                <w:rFonts w:ascii="Arial" w:eastAsia="Times New Roman" w:hAnsi="Arial" w:cs="Arial"/>
                <w:b/>
                <w:bCs/>
                <w:sz w:val="20"/>
                <w:szCs w:val="20"/>
                <w:lang w:eastAsia="nb-NO"/>
              </w:rPr>
            </w:pPr>
          </w:p>
        </w:tc>
        <w:tc>
          <w:tcPr>
            <w:tcW w:w="1689" w:type="dxa"/>
            <w:tcBorders>
              <w:top w:val="nil"/>
              <w:left w:val="nil"/>
              <w:bottom w:val="nil"/>
              <w:right w:val="single" w:sz="8" w:space="0" w:color="auto"/>
            </w:tcBorders>
            <w:shd w:val="clear" w:color="auto" w:fill="auto"/>
            <w:noWrap/>
            <w:vAlign w:val="bottom"/>
            <w:hideMark/>
          </w:tcPr>
          <w:p w14:paraId="36E8FE8D"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237A3C91"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 </w:t>
            </w:r>
          </w:p>
        </w:tc>
      </w:tr>
      <w:tr w:rsidR="00453153" w:rsidRPr="00E15009" w14:paraId="3D9D539E"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7549A0FE"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24B234C0"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Salgsinntekter</w:t>
            </w:r>
          </w:p>
        </w:tc>
        <w:tc>
          <w:tcPr>
            <w:tcW w:w="1378" w:type="dxa"/>
            <w:tcBorders>
              <w:top w:val="nil"/>
              <w:left w:val="nil"/>
              <w:bottom w:val="nil"/>
              <w:right w:val="nil"/>
            </w:tcBorders>
            <w:shd w:val="clear" w:color="auto" w:fill="auto"/>
            <w:noWrap/>
            <w:vAlign w:val="bottom"/>
            <w:hideMark/>
          </w:tcPr>
          <w:p w14:paraId="639E629E"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382" w:type="dxa"/>
            <w:tcBorders>
              <w:top w:val="nil"/>
              <w:left w:val="nil"/>
              <w:bottom w:val="nil"/>
              <w:right w:val="nil"/>
            </w:tcBorders>
            <w:shd w:val="clear" w:color="auto" w:fill="auto"/>
            <w:noWrap/>
            <w:vAlign w:val="bottom"/>
            <w:hideMark/>
          </w:tcPr>
          <w:p w14:paraId="4E3A426E"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689" w:type="dxa"/>
            <w:tcBorders>
              <w:top w:val="nil"/>
              <w:left w:val="nil"/>
              <w:bottom w:val="nil"/>
              <w:right w:val="single" w:sz="8" w:space="0" w:color="auto"/>
            </w:tcBorders>
            <w:shd w:val="clear" w:color="auto" w:fill="auto"/>
            <w:noWrap/>
            <w:vAlign w:val="bottom"/>
            <w:hideMark/>
          </w:tcPr>
          <w:p w14:paraId="2C13598B"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7D5EEC54" w14:textId="77777777" w:rsidR="00453153" w:rsidRPr="00E15009" w:rsidRDefault="00453153" w:rsidP="00453153">
            <w:pPr>
              <w:spacing w:after="0" w:line="240" w:lineRule="auto"/>
              <w:jc w:val="center"/>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r>
      <w:tr w:rsidR="00453153" w:rsidRPr="00E15009" w14:paraId="4832799A"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579DAD0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3400/3150</w:t>
            </w:r>
          </w:p>
        </w:tc>
        <w:tc>
          <w:tcPr>
            <w:tcW w:w="2994" w:type="dxa"/>
            <w:tcBorders>
              <w:top w:val="nil"/>
              <w:left w:val="nil"/>
              <w:bottom w:val="nil"/>
              <w:right w:val="nil"/>
            </w:tcBorders>
            <w:shd w:val="clear" w:color="auto" w:fill="auto"/>
            <w:noWrap/>
            <w:vAlign w:val="bottom"/>
            <w:hideMark/>
          </w:tcPr>
          <w:p w14:paraId="57042DE6"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Offentlig bidrag</w:t>
            </w:r>
          </w:p>
        </w:tc>
        <w:tc>
          <w:tcPr>
            <w:tcW w:w="1378" w:type="dxa"/>
            <w:tcBorders>
              <w:top w:val="nil"/>
              <w:left w:val="nil"/>
              <w:right w:val="nil"/>
            </w:tcBorders>
            <w:shd w:val="clear" w:color="auto" w:fill="auto"/>
            <w:noWrap/>
            <w:vAlign w:val="bottom"/>
            <w:hideMark/>
          </w:tcPr>
          <w:p w14:paraId="5661C584"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-280 000,00</w:t>
            </w:r>
          </w:p>
        </w:tc>
        <w:tc>
          <w:tcPr>
            <w:tcW w:w="1382" w:type="dxa"/>
            <w:tcBorders>
              <w:top w:val="nil"/>
              <w:left w:val="nil"/>
              <w:right w:val="nil"/>
            </w:tcBorders>
            <w:shd w:val="clear" w:color="auto" w:fill="auto"/>
            <w:noWrap/>
            <w:vAlign w:val="bottom"/>
            <w:hideMark/>
          </w:tcPr>
          <w:p w14:paraId="7FE3478B"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-280 000,00</w:t>
            </w:r>
          </w:p>
        </w:tc>
        <w:tc>
          <w:tcPr>
            <w:tcW w:w="1689" w:type="dxa"/>
            <w:tcBorders>
              <w:top w:val="nil"/>
              <w:left w:val="nil"/>
              <w:right w:val="single" w:sz="8" w:space="0" w:color="auto"/>
            </w:tcBorders>
            <w:shd w:val="clear" w:color="auto" w:fill="auto"/>
            <w:noWrap/>
            <w:vAlign w:val="bottom"/>
            <w:hideMark/>
          </w:tcPr>
          <w:p w14:paraId="4D3CA398"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0,00</w:t>
            </w:r>
          </w:p>
        </w:tc>
        <w:tc>
          <w:tcPr>
            <w:tcW w:w="663" w:type="dxa"/>
            <w:tcBorders>
              <w:top w:val="nil"/>
              <w:left w:val="nil"/>
              <w:bottom w:val="nil"/>
              <w:right w:val="single" w:sz="8" w:space="0" w:color="auto"/>
            </w:tcBorders>
            <w:shd w:val="clear" w:color="auto" w:fill="auto"/>
            <w:noWrap/>
            <w:vAlign w:val="bottom"/>
            <w:hideMark/>
          </w:tcPr>
          <w:p w14:paraId="2A5CE10D"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2</w:t>
            </w:r>
          </w:p>
        </w:tc>
      </w:tr>
      <w:tr w:rsidR="00453153" w:rsidRPr="00E15009" w14:paraId="427E0599"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536FE688"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3010</w:t>
            </w:r>
          </w:p>
        </w:tc>
        <w:tc>
          <w:tcPr>
            <w:tcW w:w="2994" w:type="dxa"/>
            <w:tcBorders>
              <w:top w:val="nil"/>
              <w:left w:val="nil"/>
              <w:bottom w:val="nil"/>
              <w:right w:val="nil"/>
            </w:tcBorders>
            <w:shd w:val="clear" w:color="auto" w:fill="auto"/>
            <w:noWrap/>
            <w:vAlign w:val="bottom"/>
            <w:hideMark/>
          </w:tcPr>
          <w:p w14:paraId="06EBC43B"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Kommunale tilskudd</w:t>
            </w:r>
          </w:p>
        </w:tc>
        <w:tc>
          <w:tcPr>
            <w:tcW w:w="1378" w:type="dxa"/>
            <w:tcBorders>
              <w:left w:val="nil"/>
              <w:bottom w:val="single" w:sz="4" w:space="0" w:color="auto"/>
              <w:right w:val="nil"/>
            </w:tcBorders>
            <w:shd w:val="clear" w:color="auto" w:fill="auto"/>
            <w:noWrap/>
            <w:vAlign w:val="bottom"/>
            <w:hideMark/>
          </w:tcPr>
          <w:p w14:paraId="1DD3B03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-3 500 904,80</w:t>
            </w:r>
          </w:p>
        </w:tc>
        <w:tc>
          <w:tcPr>
            <w:tcW w:w="1382" w:type="dxa"/>
            <w:tcBorders>
              <w:left w:val="nil"/>
              <w:bottom w:val="single" w:sz="4" w:space="0" w:color="auto"/>
              <w:right w:val="nil"/>
            </w:tcBorders>
            <w:shd w:val="clear" w:color="auto" w:fill="auto"/>
            <w:noWrap/>
            <w:vAlign w:val="bottom"/>
            <w:hideMark/>
          </w:tcPr>
          <w:p w14:paraId="5D1C5BA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-3 500 000,00</w:t>
            </w:r>
          </w:p>
        </w:tc>
        <w:tc>
          <w:tcPr>
            <w:tcW w:w="1689" w:type="dxa"/>
            <w:tcBorders>
              <w:left w:val="nil"/>
              <w:bottom w:val="single" w:sz="4" w:space="0" w:color="auto"/>
              <w:right w:val="single" w:sz="8" w:space="0" w:color="auto"/>
            </w:tcBorders>
            <w:shd w:val="clear" w:color="auto" w:fill="auto"/>
            <w:noWrap/>
            <w:vAlign w:val="bottom"/>
            <w:hideMark/>
          </w:tcPr>
          <w:p w14:paraId="23F5643F"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-904,80</w:t>
            </w:r>
          </w:p>
        </w:tc>
        <w:tc>
          <w:tcPr>
            <w:tcW w:w="663" w:type="dxa"/>
            <w:tcBorders>
              <w:top w:val="nil"/>
              <w:left w:val="nil"/>
              <w:bottom w:val="nil"/>
              <w:right w:val="single" w:sz="8" w:space="0" w:color="auto"/>
            </w:tcBorders>
            <w:shd w:val="clear" w:color="auto" w:fill="auto"/>
            <w:noWrap/>
            <w:vAlign w:val="bottom"/>
            <w:hideMark/>
          </w:tcPr>
          <w:p w14:paraId="18139669"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3</w:t>
            </w:r>
          </w:p>
        </w:tc>
      </w:tr>
      <w:tr w:rsidR="00453153" w:rsidRPr="00E15009" w14:paraId="4B51BB36"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77A9950C"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3FC7DEBA"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Salgsinntekter</w:t>
            </w:r>
          </w:p>
        </w:tc>
        <w:tc>
          <w:tcPr>
            <w:tcW w:w="1378" w:type="dxa"/>
            <w:tcBorders>
              <w:top w:val="nil"/>
              <w:left w:val="nil"/>
              <w:bottom w:val="nil"/>
              <w:right w:val="nil"/>
            </w:tcBorders>
            <w:shd w:val="clear" w:color="auto" w:fill="auto"/>
            <w:noWrap/>
            <w:vAlign w:val="bottom"/>
            <w:hideMark/>
          </w:tcPr>
          <w:p w14:paraId="71B858AA"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-3 780 904,80</w:t>
            </w:r>
          </w:p>
        </w:tc>
        <w:tc>
          <w:tcPr>
            <w:tcW w:w="1382" w:type="dxa"/>
            <w:tcBorders>
              <w:top w:val="nil"/>
              <w:left w:val="nil"/>
              <w:bottom w:val="nil"/>
              <w:right w:val="nil"/>
            </w:tcBorders>
            <w:shd w:val="clear" w:color="auto" w:fill="auto"/>
            <w:noWrap/>
            <w:vAlign w:val="bottom"/>
            <w:hideMark/>
          </w:tcPr>
          <w:p w14:paraId="482E5C75"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-3 780 000,00</w:t>
            </w:r>
          </w:p>
        </w:tc>
        <w:tc>
          <w:tcPr>
            <w:tcW w:w="1689" w:type="dxa"/>
            <w:tcBorders>
              <w:top w:val="nil"/>
              <w:left w:val="nil"/>
              <w:bottom w:val="nil"/>
              <w:right w:val="single" w:sz="8" w:space="0" w:color="auto"/>
            </w:tcBorders>
            <w:shd w:val="clear" w:color="auto" w:fill="auto"/>
            <w:noWrap/>
            <w:vAlign w:val="bottom"/>
            <w:hideMark/>
          </w:tcPr>
          <w:p w14:paraId="359DC128"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-904,80</w:t>
            </w:r>
          </w:p>
        </w:tc>
        <w:tc>
          <w:tcPr>
            <w:tcW w:w="663" w:type="dxa"/>
            <w:tcBorders>
              <w:top w:val="nil"/>
              <w:left w:val="nil"/>
              <w:bottom w:val="nil"/>
              <w:right w:val="single" w:sz="8" w:space="0" w:color="auto"/>
            </w:tcBorders>
            <w:shd w:val="clear" w:color="auto" w:fill="auto"/>
            <w:noWrap/>
            <w:vAlign w:val="bottom"/>
            <w:hideMark/>
          </w:tcPr>
          <w:p w14:paraId="0007EE68"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r>
      <w:tr w:rsidR="00453153" w:rsidRPr="00E15009" w14:paraId="180F5306"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1987DFA3"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0C9B293D"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Andre inntekter</w:t>
            </w:r>
          </w:p>
        </w:tc>
        <w:tc>
          <w:tcPr>
            <w:tcW w:w="1378" w:type="dxa"/>
            <w:tcBorders>
              <w:top w:val="nil"/>
              <w:left w:val="nil"/>
              <w:right w:val="nil"/>
            </w:tcBorders>
            <w:shd w:val="clear" w:color="auto" w:fill="auto"/>
            <w:noWrap/>
            <w:vAlign w:val="bottom"/>
            <w:hideMark/>
          </w:tcPr>
          <w:p w14:paraId="3789C567"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1382" w:type="dxa"/>
            <w:tcBorders>
              <w:top w:val="nil"/>
              <w:left w:val="nil"/>
              <w:right w:val="nil"/>
            </w:tcBorders>
            <w:shd w:val="clear" w:color="auto" w:fill="auto"/>
            <w:noWrap/>
            <w:vAlign w:val="bottom"/>
            <w:hideMark/>
          </w:tcPr>
          <w:p w14:paraId="3B66DBC2"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1689" w:type="dxa"/>
            <w:tcBorders>
              <w:top w:val="nil"/>
              <w:left w:val="nil"/>
              <w:right w:val="single" w:sz="8" w:space="0" w:color="auto"/>
            </w:tcBorders>
            <w:shd w:val="clear" w:color="auto" w:fill="auto"/>
            <w:noWrap/>
            <w:vAlign w:val="bottom"/>
            <w:hideMark/>
          </w:tcPr>
          <w:p w14:paraId="7409650F"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663" w:type="dxa"/>
            <w:tcBorders>
              <w:top w:val="nil"/>
              <w:left w:val="nil"/>
              <w:bottom w:val="nil"/>
              <w:right w:val="single" w:sz="8" w:space="0" w:color="auto"/>
            </w:tcBorders>
            <w:shd w:val="clear" w:color="auto" w:fill="auto"/>
            <w:noWrap/>
            <w:vAlign w:val="bottom"/>
            <w:hideMark/>
          </w:tcPr>
          <w:p w14:paraId="2776EA82"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r>
      <w:tr w:rsidR="00453153" w:rsidRPr="00E15009" w14:paraId="7B4216F3"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1EF0BFD5"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3900</w:t>
            </w:r>
          </w:p>
        </w:tc>
        <w:tc>
          <w:tcPr>
            <w:tcW w:w="2994" w:type="dxa"/>
            <w:tcBorders>
              <w:top w:val="nil"/>
              <w:left w:val="nil"/>
              <w:bottom w:val="nil"/>
              <w:right w:val="nil"/>
            </w:tcBorders>
            <w:shd w:val="clear" w:color="auto" w:fill="auto"/>
            <w:noWrap/>
            <w:vAlign w:val="bottom"/>
            <w:hideMark/>
          </w:tcPr>
          <w:p w14:paraId="14FC2021"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Seminarer</w:t>
            </w:r>
          </w:p>
        </w:tc>
        <w:tc>
          <w:tcPr>
            <w:tcW w:w="1378" w:type="dxa"/>
            <w:tcBorders>
              <w:top w:val="nil"/>
              <w:left w:val="nil"/>
              <w:bottom w:val="single" w:sz="4" w:space="0" w:color="auto"/>
              <w:right w:val="nil"/>
            </w:tcBorders>
            <w:shd w:val="clear" w:color="auto" w:fill="auto"/>
            <w:noWrap/>
            <w:vAlign w:val="bottom"/>
            <w:hideMark/>
          </w:tcPr>
          <w:p w14:paraId="27694BFC"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-248 000,00</w:t>
            </w:r>
          </w:p>
        </w:tc>
        <w:tc>
          <w:tcPr>
            <w:tcW w:w="1382" w:type="dxa"/>
            <w:tcBorders>
              <w:top w:val="nil"/>
              <w:left w:val="nil"/>
              <w:bottom w:val="single" w:sz="4" w:space="0" w:color="auto"/>
              <w:right w:val="nil"/>
            </w:tcBorders>
            <w:shd w:val="clear" w:color="auto" w:fill="auto"/>
            <w:noWrap/>
            <w:vAlign w:val="bottom"/>
            <w:hideMark/>
          </w:tcPr>
          <w:p w14:paraId="0D94CCA8"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-200 000,00</w:t>
            </w:r>
          </w:p>
        </w:tc>
        <w:tc>
          <w:tcPr>
            <w:tcW w:w="1689" w:type="dxa"/>
            <w:tcBorders>
              <w:top w:val="nil"/>
              <w:left w:val="nil"/>
              <w:bottom w:val="single" w:sz="4" w:space="0" w:color="auto"/>
              <w:right w:val="single" w:sz="8" w:space="0" w:color="auto"/>
            </w:tcBorders>
            <w:shd w:val="clear" w:color="auto" w:fill="auto"/>
            <w:noWrap/>
            <w:vAlign w:val="bottom"/>
            <w:hideMark/>
          </w:tcPr>
          <w:p w14:paraId="207BEECC"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-48 000,00</w:t>
            </w:r>
          </w:p>
        </w:tc>
        <w:tc>
          <w:tcPr>
            <w:tcW w:w="663" w:type="dxa"/>
            <w:tcBorders>
              <w:top w:val="nil"/>
              <w:left w:val="nil"/>
              <w:bottom w:val="nil"/>
              <w:right w:val="single" w:sz="8" w:space="0" w:color="auto"/>
            </w:tcBorders>
            <w:shd w:val="clear" w:color="auto" w:fill="auto"/>
            <w:noWrap/>
            <w:vAlign w:val="bottom"/>
            <w:hideMark/>
          </w:tcPr>
          <w:p w14:paraId="4D84D091"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4</w:t>
            </w:r>
          </w:p>
        </w:tc>
      </w:tr>
      <w:tr w:rsidR="00453153" w:rsidRPr="00E15009" w14:paraId="7BF2E80E"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31776509"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4C6BCE61"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Andre inntekter</w:t>
            </w:r>
          </w:p>
        </w:tc>
        <w:tc>
          <w:tcPr>
            <w:tcW w:w="1378" w:type="dxa"/>
            <w:tcBorders>
              <w:top w:val="single" w:sz="4" w:space="0" w:color="auto"/>
              <w:left w:val="nil"/>
              <w:bottom w:val="single" w:sz="4" w:space="0" w:color="auto"/>
              <w:right w:val="nil"/>
            </w:tcBorders>
            <w:shd w:val="clear" w:color="auto" w:fill="auto"/>
            <w:noWrap/>
            <w:vAlign w:val="bottom"/>
            <w:hideMark/>
          </w:tcPr>
          <w:p w14:paraId="5ED93D59"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-248 000,00</w:t>
            </w:r>
          </w:p>
        </w:tc>
        <w:tc>
          <w:tcPr>
            <w:tcW w:w="1382" w:type="dxa"/>
            <w:tcBorders>
              <w:top w:val="single" w:sz="4" w:space="0" w:color="auto"/>
              <w:left w:val="nil"/>
              <w:bottom w:val="single" w:sz="4" w:space="0" w:color="auto"/>
              <w:right w:val="nil"/>
            </w:tcBorders>
            <w:shd w:val="clear" w:color="auto" w:fill="auto"/>
            <w:noWrap/>
            <w:vAlign w:val="bottom"/>
            <w:hideMark/>
          </w:tcPr>
          <w:p w14:paraId="4F135E91"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-200 000,00</w:t>
            </w:r>
          </w:p>
        </w:tc>
        <w:tc>
          <w:tcPr>
            <w:tcW w:w="1689" w:type="dxa"/>
            <w:tcBorders>
              <w:top w:val="single" w:sz="4" w:space="0" w:color="auto"/>
              <w:left w:val="nil"/>
              <w:bottom w:val="single" w:sz="4" w:space="0" w:color="auto"/>
              <w:right w:val="single" w:sz="8" w:space="0" w:color="auto"/>
            </w:tcBorders>
            <w:shd w:val="clear" w:color="auto" w:fill="auto"/>
            <w:noWrap/>
            <w:vAlign w:val="bottom"/>
            <w:hideMark/>
          </w:tcPr>
          <w:p w14:paraId="351FB559"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-48 000,00</w:t>
            </w:r>
          </w:p>
        </w:tc>
        <w:tc>
          <w:tcPr>
            <w:tcW w:w="663" w:type="dxa"/>
            <w:tcBorders>
              <w:top w:val="nil"/>
              <w:left w:val="nil"/>
              <w:bottom w:val="nil"/>
              <w:right w:val="single" w:sz="8" w:space="0" w:color="auto"/>
            </w:tcBorders>
            <w:shd w:val="clear" w:color="auto" w:fill="auto"/>
            <w:noWrap/>
            <w:vAlign w:val="bottom"/>
            <w:hideMark/>
          </w:tcPr>
          <w:p w14:paraId="1C7CD48D"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r>
      <w:tr w:rsidR="00453153" w:rsidRPr="00E15009" w14:paraId="64CD4D61"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30BD6230"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6C6CA413"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Driftsinntekter</w:t>
            </w:r>
          </w:p>
        </w:tc>
        <w:tc>
          <w:tcPr>
            <w:tcW w:w="1378" w:type="dxa"/>
            <w:tcBorders>
              <w:top w:val="single" w:sz="4" w:space="0" w:color="auto"/>
              <w:left w:val="nil"/>
              <w:bottom w:val="nil"/>
              <w:right w:val="nil"/>
            </w:tcBorders>
            <w:shd w:val="clear" w:color="auto" w:fill="auto"/>
            <w:noWrap/>
            <w:vAlign w:val="bottom"/>
            <w:hideMark/>
          </w:tcPr>
          <w:p w14:paraId="1EDF6889"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-4 028 904,80</w:t>
            </w:r>
          </w:p>
        </w:tc>
        <w:tc>
          <w:tcPr>
            <w:tcW w:w="1382" w:type="dxa"/>
            <w:tcBorders>
              <w:top w:val="single" w:sz="4" w:space="0" w:color="auto"/>
              <w:left w:val="nil"/>
              <w:bottom w:val="nil"/>
              <w:right w:val="nil"/>
            </w:tcBorders>
            <w:shd w:val="clear" w:color="auto" w:fill="auto"/>
            <w:noWrap/>
            <w:vAlign w:val="bottom"/>
            <w:hideMark/>
          </w:tcPr>
          <w:p w14:paraId="7BBA1E84"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-3 980 000,00</w:t>
            </w:r>
          </w:p>
        </w:tc>
        <w:tc>
          <w:tcPr>
            <w:tcW w:w="1689" w:type="dxa"/>
            <w:tcBorders>
              <w:top w:val="single" w:sz="4" w:space="0" w:color="auto"/>
              <w:left w:val="nil"/>
              <w:bottom w:val="nil"/>
              <w:right w:val="single" w:sz="8" w:space="0" w:color="auto"/>
            </w:tcBorders>
            <w:shd w:val="clear" w:color="auto" w:fill="auto"/>
            <w:noWrap/>
            <w:vAlign w:val="bottom"/>
            <w:hideMark/>
          </w:tcPr>
          <w:p w14:paraId="2E31AA7C"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-48 904,80</w:t>
            </w:r>
          </w:p>
        </w:tc>
        <w:tc>
          <w:tcPr>
            <w:tcW w:w="663" w:type="dxa"/>
            <w:tcBorders>
              <w:top w:val="nil"/>
              <w:left w:val="nil"/>
              <w:bottom w:val="nil"/>
              <w:right w:val="single" w:sz="8" w:space="0" w:color="auto"/>
            </w:tcBorders>
            <w:shd w:val="clear" w:color="auto" w:fill="auto"/>
            <w:noWrap/>
            <w:vAlign w:val="bottom"/>
            <w:hideMark/>
          </w:tcPr>
          <w:p w14:paraId="42662CB1"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r>
      <w:tr w:rsidR="00453153" w:rsidRPr="00E15009" w14:paraId="1127C683"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331E5C3A"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2EC4FCAE" w14:textId="77777777" w:rsidR="00453153" w:rsidRPr="00E15009" w:rsidRDefault="00453153" w:rsidP="00453153">
            <w:pPr>
              <w:spacing w:after="0" w:line="240" w:lineRule="auto"/>
              <w:rPr>
                <w:rFonts w:ascii="Arial" w:eastAsia="Times New Roman" w:hAnsi="Arial" w:cs="Arial"/>
                <w:b/>
                <w:bCs/>
                <w:sz w:val="18"/>
                <w:szCs w:val="18"/>
                <w:lang w:eastAsia="nb-NO"/>
              </w:rPr>
            </w:pPr>
          </w:p>
        </w:tc>
        <w:tc>
          <w:tcPr>
            <w:tcW w:w="1378" w:type="dxa"/>
            <w:tcBorders>
              <w:top w:val="nil"/>
              <w:left w:val="nil"/>
              <w:bottom w:val="nil"/>
              <w:right w:val="nil"/>
            </w:tcBorders>
            <w:shd w:val="clear" w:color="auto" w:fill="auto"/>
            <w:noWrap/>
            <w:vAlign w:val="bottom"/>
            <w:hideMark/>
          </w:tcPr>
          <w:p w14:paraId="561E705B"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1382" w:type="dxa"/>
            <w:tcBorders>
              <w:top w:val="nil"/>
              <w:left w:val="nil"/>
              <w:bottom w:val="nil"/>
              <w:right w:val="nil"/>
            </w:tcBorders>
            <w:shd w:val="clear" w:color="auto" w:fill="auto"/>
            <w:noWrap/>
            <w:vAlign w:val="bottom"/>
            <w:hideMark/>
          </w:tcPr>
          <w:p w14:paraId="68C94865"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1689" w:type="dxa"/>
            <w:tcBorders>
              <w:top w:val="nil"/>
              <w:left w:val="nil"/>
              <w:bottom w:val="nil"/>
              <w:right w:val="single" w:sz="8" w:space="0" w:color="auto"/>
            </w:tcBorders>
            <w:shd w:val="clear" w:color="auto" w:fill="auto"/>
            <w:noWrap/>
            <w:vAlign w:val="bottom"/>
            <w:hideMark/>
          </w:tcPr>
          <w:p w14:paraId="0CEB35C4"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663" w:type="dxa"/>
            <w:tcBorders>
              <w:top w:val="nil"/>
              <w:left w:val="nil"/>
              <w:bottom w:val="nil"/>
              <w:right w:val="single" w:sz="8" w:space="0" w:color="auto"/>
            </w:tcBorders>
            <w:shd w:val="clear" w:color="auto" w:fill="auto"/>
            <w:noWrap/>
            <w:vAlign w:val="bottom"/>
            <w:hideMark/>
          </w:tcPr>
          <w:p w14:paraId="367A6956"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r>
      <w:tr w:rsidR="00453153" w:rsidRPr="00E15009" w14:paraId="11F7603F"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3DF740E5"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c>
          <w:tcPr>
            <w:tcW w:w="2994" w:type="dxa"/>
            <w:tcBorders>
              <w:top w:val="nil"/>
              <w:left w:val="nil"/>
              <w:bottom w:val="nil"/>
              <w:right w:val="nil"/>
            </w:tcBorders>
            <w:shd w:val="clear" w:color="auto" w:fill="auto"/>
            <w:noWrap/>
            <w:vAlign w:val="bottom"/>
            <w:hideMark/>
          </w:tcPr>
          <w:p w14:paraId="51815899"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Driftskostnader</w:t>
            </w:r>
          </w:p>
        </w:tc>
        <w:tc>
          <w:tcPr>
            <w:tcW w:w="1378" w:type="dxa"/>
            <w:tcBorders>
              <w:top w:val="nil"/>
              <w:left w:val="nil"/>
              <w:bottom w:val="nil"/>
              <w:right w:val="nil"/>
            </w:tcBorders>
            <w:shd w:val="clear" w:color="auto" w:fill="auto"/>
            <w:noWrap/>
            <w:vAlign w:val="bottom"/>
            <w:hideMark/>
          </w:tcPr>
          <w:p w14:paraId="6A30C364"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382" w:type="dxa"/>
            <w:tcBorders>
              <w:top w:val="nil"/>
              <w:left w:val="nil"/>
              <w:bottom w:val="nil"/>
              <w:right w:val="nil"/>
            </w:tcBorders>
            <w:shd w:val="clear" w:color="auto" w:fill="auto"/>
            <w:noWrap/>
            <w:vAlign w:val="bottom"/>
            <w:hideMark/>
          </w:tcPr>
          <w:p w14:paraId="6BC4BD0D"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689" w:type="dxa"/>
            <w:tcBorders>
              <w:top w:val="nil"/>
              <w:left w:val="nil"/>
              <w:bottom w:val="nil"/>
              <w:right w:val="single" w:sz="8" w:space="0" w:color="auto"/>
            </w:tcBorders>
            <w:shd w:val="clear" w:color="auto" w:fill="auto"/>
            <w:noWrap/>
            <w:vAlign w:val="bottom"/>
            <w:hideMark/>
          </w:tcPr>
          <w:p w14:paraId="759580DF"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037DF39C"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r>
      <w:tr w:rsidR="00453153" w:rsidRPr="00E15009" w14:paraId="32691172" w14:textId="77777777" w:rsidTr="002E6A15">
        <w:trPr>
          <w:trHeight w:val="589"/>
        </w:trPr>
        <w:tc>
          <w:tcPr>
            <w:tcW w:w="991" w:type="dxa"/>
            <w:tcBorders>
              <w:top w:val="nil"/>
              <w:left w:val="single" w:sz="8" w:space="0" w:color="auto"/>
              <w:bottom w:val="nil"/>
              <w:right w:val="nil"/>
            </w:tcBorders>
            <w:shd w:val="clear" w:color="auto" w:fill="auto"/>
            <w:noWrap/>
            <w:vAlign w:val="bottom"/>
            <w:hideMark/>
          </w:tcPr>
          <w:p w14:paraId="5A3409AE"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2994" w:type="dxa"/>
            <w:tcBorders>
              <w:top w:val="nil"/>
              <w:left w:val="nil"/>
              <w:bottom w:val="nil"/>
              <w:right w:val="nil"/>
            </w:tcBorders>
            <w:shd w:val="clear" w:color="auto" w:fill="auto"/>
            <w:noWrap/>
            <w:vAlign w:val="bottom"/>
            <w:hideMark/>
          </w:tcPr>
          <w:p w14:paraId="19644C47"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Andre driftskostnader</w:t>
            </w:r>
          </w:p>
          <w:p w14:paraId="37CF0122" w14:textId="77777777" w:rsidR="00453153" w:rsidRPr="00E15009" w:rsidRDefault="00453153" w:rsidP="00453153">
            <w:pPr>
              <w:spacing w:after="0" w:line="240" w:lineRule="auto"/>
              <w:rPr>
                <w:rFonts w:ascii="Arial" w:eastAsia="Times New Roman" w:hAnsi="Arial" w:cs="Arial"/>
                <w:bCs/>
                <w:sz w:val="18"/>
                <w:szCs w:val="18"/>
                <w:lang w:eastAsia="nb-NO"/>
              </w:rPr>
            </w:pPr>
          </w:p>
        </w:tc>
        <w:tc>
          <w:tcPr>
            <w:tcW w:w="1378" w:type="dxa"/>
            <w:tcBorders>
              <w:top w:val="nil"/>
              <w:left w:val="nil"/>
              <w:bottom w:val="nil"/>
              <w:right w:val="nil"/>
            </w:tcBorders>
            <w:shd w:val="clear" w:color="auto" w:fill="auto"/>
            <w:noWrap/>
            <w:vAlign w:val="bottom"/>
          </w:tcPr>
          <w:p w14:paraId="1B6B37D1" w14:textId="77777777" w:rsidR="00453153" w:rsidRPr="00E15009" w:rsidRDefault="00453153" w:rsidP="00453153">
            <w:pPr>
              <w:spacing w:after="0" w:line="240" w:lineRule="auto"/>
              <w:jc w:val="right"/>
              <w:rPr>
                <w:rFonts w:ascii="Arial" w:eastAsia="Times New Roman" w:hAnsi="Arial" w:cs="Arial"/>
                <w:sz w:val="18"/>
                <w:szCs w:val="18"/>
                <w:lang w:eastAsia="nb-NO"/>
              </w:rPr>
            </w:pPr>
          </w:p>
        </w:tc>
        <w:tc>
          <w:tcPr>
            <w:tcW w:w="1382" w:type="dxa"/>
            <w:tcBorders>
              <w:top w:val="nil"/>
              <w:left w:val="nil"/>
              <w:bottom w:val="nil"/>
              <w:right w:val="nil"/>
            </w:tcBorders>
            <w:shd w:val="clear" w:color="auto" w:fill="auto"/>
            <w:noWrap/>
            <w:vAlign w:val="bottom"/>
          </w:tcPr>
          <w:p w14:paraId="7B4904D2" w14:textId="77777777" w:rsidR="00453153" w:rsidRPr="00E15009" w:rsidRDefault="00453153" w:rsidP="00453153">
            <w:pPr>
              <w:spacing w:after="0" w:line="240" w:lineRule="auto"/>
              <w:jc w:val="right"/>
              <w:rPr>
                <w:rFonts w:ascii="Arial" w:eastAsia="Times New Roman" w:hAnsi="Arial" w:cs="Arial"/>
                <w:sz w:val="18"/>
                <w:szCs w:val="18"/>
                <w:lang w:eastAsia="nb-NO"/>
              </w:rPr>
            </w:pPr>
          </w:p>
        </w:tc>
        <w:tc>
          <w:tcPr>
            <w:tcW w:w="1689" w:type="dxa"/>
            <w:tcBorders>
              <w:top w:val="nil"/>
              <w:left w:val="nil"/>
              <w:bottom w:val="nil"/>
              <w:right w:val="single" w:sz="8" w:space="0" w:color="auto"/>
            </w:tcBorders>
            <w:shd w:val="clear" w:color="auto" w:fill="auto"/>
            <w:noWrap/>
            <w:vAlign w:val="bottom"/>
          </w:tcPr>
          <w:p w14:paraId="3B4AD976" w14:textId="77777777" w:rsidR="00453153" w:rsidRPr="00E15009" w:rsidRDefault="00453153" w:rsidP="00453153">
            <w:pPr>
              <w:spacing w:after="0" w:line="240" w:lineRule="auto"/>
              <w:jc w:val="right"/>
              <w:rPr>
                <w:rFonts w:ascii="Arial" w:eastAsia="Times New Roman" w:hAnsi="Arial" w:cs="Arial"/>
                <w:sz w:val="18"/>
                <w:szCs w:val="18"/>
                <w:lang w:eastAsia="nb-NO"/>
              </w:rPr>
            </w:pPr>
          </w:p>
        </w:tc>
        <w:tc>
          <w:tcPr>
            <w:tcW w:w="663" w:type="dxa"/>
            <w:tcBorders>
              <w:top w:val="nil"/>
              <w:left w:val="nil"/>
              <w:bottom w:val="nil"/>
              <w:right w:val="single" w:sz="8" w:space="0" w:color="auto"/>
            </w:tcBorders>
            <w:shd w:val="clear" w:color="auto" w:fill="auto"/>
            <w:noWrap/>
            <w:vAlign w:val="bottom"/>
          </w:tcPr>
          <w:p w14:paraId="4185505F"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p>
        </w:tc>
      </w:tr>
      <w:tr w:rsidR="00453153" w:rsidRPr="00E15009" w14:paraId="3850A33E" w14:textId="77777777" w:rsidTr="002E6A15">
        <w:trPr>
          <w:trHeight w:val="210"/>
        </w:trPr>
        <w:tc>
          <w:tcPr>
            <w:tcW w:w="991" w:type="dxa"/>
            <w:tcBorders>
              <w:top w:val="nil"/>
              <w:left w:val="single" w:sz="8" w:space="0" w:color="auto"/>
              <w:bottom w:val="nil"/>
              <w:right w:val="nil"/>
            </w:tcBorders>
            <w:shd w:val="clear" w:color="auto" w:fill="auto"/>
            <w:noWrap/>
            <w:vAlign w:val="bottom"/>
          </w:tcPr>
          <w:p w14:paraId="03CF2074"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6550</w:t>
            </w:r>
          </w:p>
        </w:tc>
        <w:tc>
          <w:tcPr>
            <w:tcW w:w="2994" w:type="dxa"/>
            <w:tcBorders>
              <w:top w:val="nil"/>
              <w:left w:val="nil"/>
              <w:bottom w:val="nil"/>
              <w:right w:val="nil"/>
            </w:tcBorders>
            <w:shd w:val="clear" w:color="auto" w:fill="auto"/>
            <w:noWrap/>
            <w:vAlign w:val="bottom"/>
          </w:tcPr>
          <w:p w14:paraId="3C1CB40B"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Gaver</w:t>
            </w:r>
          </w:p>
        </w:tc>
        <w:tc>
          <w:tcPr>
            <w:tcW w:w="1378" w:type="dxa"/>
            <w:tcBorders>
              <w:top w:val="nil"/>
              <w:left w:val="nil"/>
              <w:bottom w:val="nil"/>
              <w:right w:val="nil"/>
            </w:tcBorders>
            <w:shd w:val="clear" w:color="auto" w:fill="auto"/>
            <w:noWrap/>
            <w:vAlign w:val="bottom"/>
          </w:tcPr>
          <w:p w14:paraId="3433E2C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1 365,00</w:t>
            </w:r>
          </w:p>
        </w:tc>
        <w:tc>
          <w:tcPr>
            <w:tcW w:w="1382" w:type="dxa"/>
            <w:tcBorders>
              <w:top w:val="nil"/>
              <w:left w:val="nil"/>
              <w:bottom w:val="nil"/>
              <w:right w:val="nil"/>
            </w:tcBorders>
            <w:shd w:val="clear" w:color="auto" w:fill="auto"/>
            <w:noWrap/>
            <w:vAlign w:val="bottom"/>
          </w:tcPr>
          <w:p w14:paraId="45901C39"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0,00</w:t>
            </w:r>
          </w:p>
        </w:tc>
        <w:tc>
          <w:tcPr>
            <w:tcW w:w="1689" w:type="dxa"/>
            <w:tcBorders>
              <w:top w:val="nil"/>
              <w:left w:val="nil"/>
              <w:bottom w:val="nil"/>
              <w:right w:val="single" w:sz="8" w:space="0" w:color="auto"/>
            </w:tcBorders>
            <w:shd w:val="clear" w:color="auto" w:fill="auto"/>
            <w:noWrap/>
            <w:vAlign w:val="bottom"/>
          </w:tcPr>
          <w:p w14:paraId="4497A36E"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1 365,00</w:t>
            </w:r>
          </w:p>
        </w:tc>
        <w:tc>
          <w:tcPr>
            <w:tcW w:w="663" w:type="dxa"/>
            <w:tcBorders>
              <w:top w:val="nil"/>
              <w:left w:val="nil"/>
              <w:bottom w:val="nil"/>
              <w:right w:val="single" w:sz="8" w:space="0" w:color="auto"/>
            </w:tcBorders>
            <w:shd w:val="clear" w:color="auto" w:fill="auto"/>
            <w:noWrap/>
            <w:vAlign w:val="bottom"/>
          </w:tcPr>
          <w:p w14:paraId="08657BF2"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5</w:t>
            </w:r>
          </w:p>
        </w:tc>
      </w:tr>
      <w:tr w:rsidR="00453153" w:rsidRPr="00E15009" w14:paraId="415450D7"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0893616F"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6701</w:t>
            </w:r>
          </w:p>
        </w:tc>
        <w:tc>
          <w:tcPr>
            <w:tcW w:w="2994" w:type="dxa"/>
            <w:tcBorders>
              <w:top w:val="nil"/>
              <w:left w:val="nil"/>
              <w:bottom w:val="nil"/>
              <w:right w:val="nil"/>
            </w:tcBorders>
            <w:shd w:val="clear" w:color="auto" w:fill="auto"/>
            <w:noWrap/>
            <w:vAlign w:val="bottom"/>
            <w:hideMark/>
          </w:tcPr>
          <w:p w14:paraId="190DA5FC"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Honorar revisjon</w:t>
            </w:r>
          </w:p>
        </w:tc>
        <w:tc>
          <w:tcPr>
            <w:tcW w:w="1378" w:type="dxa"/>
            <w:tcBorders>
              <w:top w:val="nil"/>
              <w:left w:val="nil"/>
              <w:bottom w:val="nil"/>
              <w:right w:val="nil"/>
            </w:tcBorders>
            <w:shd w:val="clear" w:color="auto" w:fill="auto"/>
            <w:noWrap/>
            <w:vAlign w:val="bottom"/>
            <w:hideMark/>
          </w:tcPr>
          <w:p w14:paraId="3BA5730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20 800,00</w:t>
            </w:r>
          </w:p>
        </w:tc>
        <w:tc>
          <w:tcPr>
            <w:tcW w:w="1382" w:type="dxa"/>
            <w:tcBorders>
              <w:top w:val="nil"/>
              <w:left w:val="nil"/>
              <w:bottom w:val="nil"/>
              <w:right w:val="nil"/>
            </w:tcBorders>
            <w:shd w:val="clear" w:color="auto" w:fill="auto"/>
            <w:noWrap/>
            <w:vAlign w:val="bottom"/>
            <w:hideMark/>
          </w:tcPr>
          <w:p w14:paraId="553B0CD7"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26 000,00</w:t>
            </w:r>
          </w:p>
        </w:tc>
        <w:tc>
          <w:tcPr>
            <w:tcW w:w="1689" w:type="dxa"/>
            <w:tcBorders>
              <w:top w:val="nil"/>
              <w:left w:val="nil"/>
              <w:bottom w:val="nil"/>
              <w:right w:val="single" w:sz="8" w:space="0" w:color="auto"/>
            </w:tcBorders>
            <w:shd w:val="clear" w:color="auto" w:fill="auto"/>
            <w:noWrap/>
            <w:vAlign w:val="bottom"/>
            <w:hideMark/>
          </w:tcPr>
          <w:p w14:paraId="55687583"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-5 200,00</w:t>
            </w:r>
          </w:p>
        </w:tc>
        <w:tc>
          <w:tcPr>
            <w:tcW w:w="663" w:type="dxa"/>
            <w:tcBorders>
              <w:top w:val="nil"/>
              <w:left w:val="nil"/>
              <w:bottom w:val="nil"/>
              <w:right w:val="single" w:sz="8" w:space="0" w:color="auto"/>
            </w:tcBorders>
            <w:shd w:val="clear" w:color="auto" w:fill="auto"/>
            <w:noWrap/>
            <w:vAlign w:val="bottom"/>
          </w:tcPr>
          <w:p w14:paraId="23710187"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6</w:t>
            </w:r>
          </w:p>
        </w:tc>
      </w:tr>
      <w:tr w:rsidR="00453153" w:rsidRPr="00E15009" w14:paraId="1A015FDC"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5AAE15CE"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6720</w:t>
            </w:r>
          </w:p>
        </w:tc>
        <w:tc>
          <w:tcPr>
            <w:tcW w:w="2994" w:type="dxa"/>
            <w:tcBorders>
              <w:top w:val="nil"/>
              <w:left w:val="nil"/>
              <w:bottom w:val="nil"/>
              <w:right w:val="nil"/>
            </w:tcBorders>
            <w:shd w:val="clear" w:color="auto" w:fill="auto"/>
            <w:noWrap/>
            <w:vAlign w:val="bottom"/>
            <w:hideMark/>
          </w:tcPr>
          <w:p w14:paraId="63876789"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Adm. støttetjenester</w:t>
            </w:r>
          </w:p>
        </w:tc>
        <w:tc>
          <w:tcPr>
            <w:tcW w:w="1378" w:type="dxa"/>
            <w:tcBorders>
              <w:top w:val="nil"/>
              <w:left w:val="nil"/>
              <w:bottom w:val="nil"/>
              <w:right w:val="nil"/>
            </w:tcBorders>
            <w:shd w:val="clear" w:color="auto" w:fill="auto"/>
            <w:noWrap/>
            <w:vAlign w:val="bottom"/>
            <w:hideMark/>
          </w:tcPr>
          <w:p w14:paraId="5C9BDB98"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300 000,00</w:t>
            </w:r>
          </w:p>
        </w:tc>
        <w:tc>
          <w:tcPr>
            <w:tcW w:w="1382" w:type="dxa"/>
            <w:tcBorders>
              <w:top w:val="nil"/>
              <w:left w:val="nil"/>
              <w:bottom w:val="nil"/>
              <w:right w:val="nil"/>
            </w:tcBorders>
            <w:shd w:val="clear" w:color="auto" w:fill="auto"/>
            <w:noWrap/>
            <w:vAlign w:val="bottom"/>
            <w:hideMark/>
          </w:tcPr>
          <w:p w14:paraId="6244347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300 000,00</w:t>
            </w:r>
          </w:p>
        </w:tc>
        <w:tc>
          <w:tcPr>
            <w:tcW w:w="1689" w:type="dxa"/>
            <w:tcBorders>
              <w:top w:val="nil"/>
              <w:left w:val="nil"/>
              <w:bottom w:val="nil"/>
              <w:right w:val="single" w:sz="8" w:space="0" w:color="auto"/>
            </w:tcBorders>
            <w:shd w:val="clear" w:color="auto" w:fill="auto"/>
            <w:noWrap/>
            <w:vAlign w:val="bottom"/>
            <w:hideMark/>
          </w:tcPr>
          <w:p w14:paraId="6D9E197D"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0,00</w:t>
            </w:r>
          </w:p>
        </w:tc>
        <w:tc>
          <w:tcPr>
            <w:tcW w:w="663" w:type="dxa"/>
            <w:tcBorders>
              <w:top w:val="nil"/>
              <w:left w:val="nil"/>
              <w:bottom w:val="nil"/>
              <w:right w:val="single" w:sz="8" w:space="0" w:color="auto"/>
            </w:tcBorders>
            <w:shd w:val="clear" w:color="auto" w:fill="auto"/>
            <w:noWrap/>
            <w:vAlign w:val="bottom"/>
          </w:tcPr>
          <w:p w14:paraId="6544C333"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7</w:t>
            </w:r>
          </w:p>
        </w:tc>
      </w:tr>
      <w:tr w:rsidR="00453153" w:rsidRPr="00E15009" w14:paraId="1D3D2B3F"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41C736B7"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6790</w:t>
            </w:r>
          </w:p>
        </w:tc>
        <w:tc>
          <w:tcPr>
            <w:tcW w:w="2994" w:type="dxa"/>
            <w:tcBorders>
              <w:top w:val="nil"/>
              <w:left w:val="nil"/>
              <w:bottom w:val="nil"/>
              <w:right w:val="nil"/>
            </w:tcBorders>
            <w:shd w:val="clear" w:color="auto" w:fill="auto"/>
            <w:noWrap/>
            <w:vAlign w:val="bottom"/>
            <w:hideMark/>
          </w:tcPr>
          <w:p w14:paraId="128AE260"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Konsulenttjenester</w:t>
            </w:r>
          </w:p>
        </w:tc>
        <w:tc>
          <w:tcPr>
            <w:tcW w:w="1378" w:type="dxa"/>
            <w:tcBorders>
              <w:top w:val="nil"/>
              <w:left w:val="nil"/>
              <w:bottom w:val="nil"/>
              <w:right w:val="nil"/>
            </w:tcBorders>
            <w:shd w:val="clear" w:color="auto" w:fill="auto"/>
            <w:noWrap/>
            <w:vAlign w:val="bottom"/>
            <w:hideMark/>
          </w:tcPr>
          <w:p w14:paraId="751B32D2"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3 044 447,58</w:t>
            </w:r>
          </w:p>
        </w:tc>
        <w:tc>
          <w:tcPr>
            <w:tcW w:w="1382" w:type="dxa"/>
            <w:tcBorders>
              <w:top w:val="nil"/>
              <w:left w:val="nil"/>
              <w:bottom w:val="nil"/>
              <w:right w:val="nil"/>
            </w:tcBorders>
            <w:shd w:val="clear" w:color="auto" w:fill="auto"/>
            <w:noWrap/>
            <w:vAlign w:val="bottom"/>
            <w:hideMark/>
          </w:tcPr>
          <w:p w14:paraId="2F799A1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4 050 000,00</w:t>
            </w:r>
          </w:p>
        </w:tc>
        <w:tc>
          <w:tcPr>
            <w:tcW w:w="1689" w:type="dxa"/>
            <w:tcBorders>
              <w:top w:val="nil"/>
              <w:left w:val="nil"/>
              <w:bottom w:val="nil"/>
              <w:right w:val="single" w:sz="8" w:space="0" w:color="auto"/>
            </w:tcBorders>
            <w:shd w:val="clear" w:color="auto" w:fill="auto"/>
            <w:noWrap/>
            <w:vAlign w:val="bottom"/>
            <w:hideMark/>
          </w:tcPr>
          <w:p w14:paraId="67199C01"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-1 005 552,42</w:t>
            </w:r>
          </w:p>
        </w:tc>
        <w:tc>
          <w:tcPr>
            <w:tcW w:w="663" w:type="dxa"/>
            <w:tcBorders>
              <w:top w:val="nil"/>
              <w:left w:val="nil"/>
              <w:bottom w:val="nil"/>
              <w:right w:val="single" w:sz="8" w:space="0" w:color="auto"/>
            </w:tcBorders>
            <w:shd w:val="clear" w:color="auto" w:fill="auto"/>
            <w:noWrap/>
            <w:vAlign w:val="bottom"/>
          </w:tcPr>
          <w:p w14:paraId="5C82B3EB"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8</w:t>
            </w:r>
          </w:p>
        </w:tc>
      </w:tr>
      <w:tr w:rsidR="00453153" w:rsidRPr="00E15009" w14:paraId="5B9206B5"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4EB0C071"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6820</w:t>
            </w:r>
          </w:p>
        </w:tc>
        <w:tc>
          <w:tcPr>
            <w:tcW w:w="2994" w:type="dxa"/>
            <w:tcBorders>
              <w:top w:val="nil"/>
              <w:left w:val="nil"/>
              <w:bottom w:val="nil"/>
              <w:right w:val="nil"/>
            </w:tcBorders>
            <w:shd w:val="clear" w:color="auto" w:fill="auto"/>
            <w:noWrap/>
            <w:vAlign w:val="bottom"/>
            <w:hideMark/>
          </w:tcPr>
          <w:p w14:paraId="6DD37D80"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Årsberetning/Hjemmeside</w:t>
            </w:r>
          </w:p>
        </w:tc>
        <w:tc>
          <w:tcPr>
            <w:tcW w:w="1378" w:type="dxa"/>
            <w:tcBorders>
              <w:top w:val="nil"/>
              <w:left w:val="nil"/>
              <w:bottom w:val="nil"/>
              <w:right w:val="nil"/>
            </w:tcBorders>
            <w:shd w:val="clear" w:color="auto" w:fill="auto"/>
            <w:noWrap/>
            <w:vAlign w:val="bottom"/>
            <w:hideMark/>
          </w:tcPr>
          <w:p w14:paraId="65827828"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8 508,80</w:t>
            </w:r>
          </w:p>
        </w:tc>
        <w:tc>
          <w:tcPr>
            <w:tcW w:w="1382" w:type="dxa"/>
            <w:tcBorders>
              <w:top w:val="nil"/>
              <w:left w:val="nil"/>
              <w:bottom w:val="nil"/>
              <w:right w:val="nil"/>
            </w:tcBorders>
            <w:shd w:val="clear" w:color="auto" w:fill="auto"/>
            <w:noWrap/>
            <w:vAlign w:val="bottom"/>
            <w:hideMark/>
          </w:tcPr>
          <w:p w14:paraId="59487CA8"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10 000,00</w:t>
            </w:r>
          </w:p>
        </w:tc>
        <w:tc>
          <w:tcPr>
            <w:tcW w:w="1689" w:type="dxa"/>
            <w:tcBorders>
              <w:top w:val="nil"/>
              <w:left w:val="nil"/>
              <w:bottom w:val="nil"/>
              <w:right w:val="single" w:sz="8" w:space="0" w:color="auto"/>
            </w:tcBorders>
            <w:shd w:val="clear" w:color="auto" w:fill="auto"/>
            <w:noWrap/>
            <w:vAlign w:val="bottom"/>
            <w:hideMark/>
          </w:tcPr>
          <w:p w14:paraId="4CE328F9"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-1 491,20</w:t>
            </w:r>
          </w:p>
        </w:tc>
        <w:tc>
          <w:tcPr>
            <w:tcW w:w="663" w:type="dxa"/>
            <w:tcBorders>
              <w:top w:val="nil"/>
              <w:left w:val="nil"/>
              <w:bottom w:val="nil"/>
              <w:right w:val="single" w:sz="8" w:space="0" w:color="auto"/>
            </w:tcBorders>
            <w:shd w:val="clear" w:color="auto" w:fill="auto"/>
            <w:noWrap/>
            <w:vAlign w:val="bottom"/>
          </w:tcPr>
          <w:p w14:paraId="41A7C088"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9</w:t>
            </w:r>
          </w:p>
        </w:tc>
      </w:tr>
      <w:tr w:rsidR="00453153" w:rsidRPr="00E15009" w14:paraId="7C5093CE"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0C183DC6"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6860</w:t>
            </w:r>
          </w:p>
        </w:tc>
        <w:tc>
          <w:tcPr>
            <w:tcW w:w="2994" w:type="dxa"/>
            <w:tcBorders>
              <w:top w:val="nil"/>
              <w:left w:val="nil"/>
              <w:bottom w:val="nil"/>
              <w:right w:val="nil"/>
            </w:tcBorders>
            <w:shd w:val="clear" w:color="auto" w:fill="auto"/>
            <w:noWrap/>
            <w:vAlign w:val="bottom"/>
            <w:hideMark/>
          </w:tcPr>
          <w:p w14:paraId="19069D9D"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Møter/befaring</w:t>
            </w:r>
          </w:p>
        </w:tc>
        <w:tc>
          <w:tcPr>
            <w:tcW w:w="1378" w:type="dxa"/>
            <w:tcBorders>
              <w:top w:val="nil"/>
              <w:left w:val="nil"/>
              <w:bottom w:val="nil"/>
              <w:right w:val="nil"/>
            </w:tcBorders>
            <w:shd w:val="clear" w:color="auto" w:fill="auto"/>
            <w:noWrap/>
            <w:vAlign w:val="bottom"/>
            <w:hideMark/>
          </w:tcPr>
          <w:p w14:paraId="2DD94ADB"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10 032,00</w:t>
            </w:r>
          </w:p>
        </w:tc>
        <w:tc>
          <w:tcPr>
            <w:tcW w:w="1382" w:type="dxa"/>
            <w:tcBorders>
              <w:top w:val="nil"/>
              <w:left w:val="nil"/>
              <w:bottom w:val="nil"/>
              <w:right w:val="nil"/>
            </w:tcBorders>
            <w:shd w:val="clear" w:color="auto" w:fill="auto"/>
            <w:noWrap/>
            <w:vAlign w:val="bottom"/>
            <w:hideMark/>
          </w:tcPr>
          <w:p w14:paraId="04197D97"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25 000,00</w:t>
            </w:r>
          </w:p>
        </w:tc>
        <w:tc>
          <w:tcPr>
            <w:tcW w:w="1689" w:type="dxa"/>
            <w:tcBorders>
              <w:top w:val="nil"/>
              <w:left w:val="nil"/>
              <w:bottom w:val="nil"/>
              <w:right w:val="single" w:sz="8" w:space="0" w:color="auto"/>
            </w:tcBorders>
            <w:shd w:val="clear" w:color="auto" w:fill="auto"/>
            <w:noWrap/>
            <w:vAlign w:val="bottom"/>
            <w:hideMark/>
          </w:tcPr>
          <w:p w14:paraId="60F3CF03"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-14 968,00</w:t>
            </w:r>
          </w:p>
        </w:tc>
        <w:tc>
          <w:tcPr>
            <w:tcW w:w="663" w:type="dxa"/>
            <w:tcBorders>
              <w:top w:val="nil"/>
              <w:left w:val="nil"/>
              <w:bottom w:val="nil"/>
              <w:right w:val="single" w:sz="8" w:space="0" w:color="auto"/>
            </w:tcBorders>
            <w:shd w:val="clear" w:color="auto" w:fill="auto"/>
            <w:noWrap/>
            <w:vAlign w:val="bottom"/>
          </w:tcPr>
          <w:p w14:paraId="04599909"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10</w:t>
            </w:r>
          </w:p>
        </w:tc>
      </w:tr>
      <w:tr w:rsidR="00453153" w:rsidRPr="00E15009" w14:paraId="5B93BF73"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3A43461D"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7700</w:t>
            </w:r>
          </w:p>
        </w:tc>
        <w:tc>
          <w:tcPr>
            <w:tcW w:w="2994" w:type="dxa"/>
            <w:tcBorders>
              <w:top w:val="nil"/>
              <w:left w:val="nil"/>
              <w:bottom w:val="nil"/>
              <w:right w:val="nil"/>
            </w:tcBorders>
            <w:shd w:val="clear" w:color="auto" w:fill="auto"/>
            <w:noWrap/>
            <w:vAlign w:val="bottom"/>
            <w:hideMark/>
          </w:tcPr>
          <w:p w14:paraId="41E59F2D"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Styremøter</w:t>
            </w:r>
          </w:p>
        </w:tc>
        <w:tc>
          <w:tcPr>
            <w:tcW w:w="1378" w:type="dxa"/>
            <w:tcBorders>
              <w:top w:val="nil"/>
              <w:left w:val="nil"/>
              <w:bottom w:val="nil"/>
              <w:right w:val="nil"/>
            </w:tcBorders>
            <w:shd w:val="clear" w:color="auto" w:fill="auto"/>
            <w:noWrap/>
            <w:vAlign w:val="bottom"/>
            <w:hideMark/>
          </w:tcPr>
          <w:p w14:paraId="2118569E"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1 134,85</w:t>
            </w:r>
          </w:p>
        </w:tc>
        <w:tc>
          <w:tcPr>
            <w:tcW w:w="1382" w:type="dxa"/>
            <w:tcBorders>
              <w:top w:val="nil"/>
              <w:left w:val="nil"/>
              <w:bottom w:val="nil"/>
              <w:right w:val="nil"/>
            </w:tcBorders>
            <w:shd w:val="clear" w:color="auto" w:fill="auto"/>
            <w:noWrap/>
            <w:vAlign w:val="bottom"/>
            <w:hideMark/>
          </w:tcPr>
          <w:p w14:paraId="3DBFBA00"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0 000,00</w:t>
            </w:r>
          </w:p>
        </w:tc>
        <w:tc>
          <w:tcPr>
            <w:tcW w:w="1689" w:type="dxa"/>
            <w:tcBorders>
              <w:top w:val="nil"/>
              <w:left w:val="nil"/>
              <w:bottom w:val="nil"/>
              <w:right w:val="single" w:sz="8" w:space="0" w:color="auto"/>
            </w:tcBorders>
            <w:shd w:val="clear" w:color="auto" w:fill="auto"/>
            <w:noWrap/>
            <w:vAlign w:val="bottom"/>
            <w:hideMark/>
          </w:tcPr>
          <w:p w14:paraId="7F4F5A3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1 134,85</w:t>
            </w:r>
          </w:p>
        </w:tc>
        <w:tc>
          <w:tcPr>
            <w:tcW w:w="663" w:type="dxa"/>
            <w:tcBorders>
              <w:top w:val="nil"/>
              <w:left w:val="nil"/>
              <w:bottom w:val="nil"/>
              <w:right w:val="single" w:sz="8" w:space="0" w:color="auto"/>
            </w:tcBorders>
            <w:shd w:val="clear" w:color="auto" w:fill="auto"/>
            <w:noWrap/>
            <w:vAlign w:val="bottom"/>
          </w:tcPr>
          <w:p w14:paraId="2245672C"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11</w:t>
            </w:r>
          </w:p>
        </w:tc>
      </w:tr>
      <w:tr w:rsidR="00453153" w:rsidRPr="00E15009" w14:paraId="30FC07C0"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4E248F05"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7710</w:t>
            </w:r>
          </w:p>
        </w:tc>
        <w:tc>
          <w:tcPr>
            <w:tcW w:w="2994" w:type="dxa"/>
            <w:tcBorders>
              <w:top w:val="nil"/>
              <w:left w:val="nil"/>
              <w:bottom w:val="nil"/>
              <w:right w:val="nil"/>
            </w:tcBorders>
            <w:shd w:val="clear" w:color="auto" w:fill="auto"/>
            <w:noWrap/>
            <w:vAlign w:val="bottom"/>
            <w:hideMark/>
          </w:tcPr>
          <w:p w14:paraId="6B8F9066"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Års- og høstmøter</w:t>
            </w:r>
          </w:p>
        </w:tc>
        <w:tc>
          <w:tcPr>
            <w:tcW w:w="1378" w:type="dxa"/>
            <w:tcBorders>
              <w:top w:val="nil"/>
              <w:left w:val="nil"/>
              <w:right w:val="nil"/>
            </w:tcBorders>
            <w:shd w:val="clear" w:color="auto" w:fill="auto"/>
            <w:noWrap/>
            <w:vAlign w:val="bottom"/>
            <w:hideMark/>
          </w:tcPr>
          <w:p w14:paraId="7DA3943C"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11 677,55</w:t>
            </w:r>
          </w:p>
        </w:tc>
        <w:tc>
          <w:tcPr>
            <w:tcW w:w="1382" w:type="dxa"/>
            <w:tcBorders>
              <w:top w:val="nil"/>
              <w:left w:val="nil"/>
              <w:right w:val="nil"/>
            </w:tcBorders>
            <w:shd w:val="clear" w:color="auto" w:fill="auto"/>
            <w:noWrap/>
            <w:vAlign w:val="bottom"/>
            <w:hideMark/>
          </w:tcPr>
          <w:p w14:paraId="077AB351"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25 000,00</w:t>
            </w:r>
          </w:p>
        </w:tc>
        <w:tc>
          <w:tcPr>
            <w:tcW w:w="1689" w:type="dxa"/>
            <w:tcBorders>
              <w:top w:val="nil"/>
              <w:left w:val="nil"/>
              <w:right w:val="single" w:sz="8" w:space="0" w:color="auto"/>
            </w:tcBorders>
            <w:shd w:val="clear" w:color="auto" w:fill="auto"/>
            <w:noWrap/>
            <w:vAlign w:val="bottom"/>
            <w:hideMark/>
          </w:tcPr>
          <w:p w14:paraId="093DE519"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-13 322,45</w:t>
            </w:r>
          </w:p>
        </w:tc>
        <w:tc>
          <w:tcPr>
            <w:tcW w:w="663" w:type="dxa"/>
            <w:tcBorders>
              <w:top w:val="nil"/>
              <w:left w:val="nil"/>
              <w:bottom w:val="nil"/>
              <w:right w:val="single" w:sz="8" w:space="0" w:color="auto"/>
            </w:tcBorders>
            <w:shd w:val="clear" w:color="auto" w:fill="auto"/>
            <w:noWrap/>
            <w:vAlign w:val="bottom"/>
          </w:tcPr>
          <w:p w14:paraId="268AAC2D"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12</w:t>
            </w:r>
          </w:p>
        </w:tc>
      </w:tr>
      <w:tr w:rsidR="00453153" w:rsidRPr="00E15009" w14:paraId="32F4EE00" w14:textId="77777777" w:rsidTr="002E6A15">
        <w:trPr>
          <w:trHeight w:val="210"/>
        </w:trPr>
        <w:tc>
          <w:tcPr>
            <w:tcW w:w="991" w:type="dxa"/>
            <w:tcBorders>
              <w:top w:val="nil"/>
              <w:left w:val="single" w:sz="8" w:space="0" w:color="auto"/>
              <w:bottom w:val="nil"/>
              <w:right w:val="nil"/>
            </w:tcBorders>
            <w:shd w:val="clear" w:color="auto" w:fill="auto"/>
            <w:noWrap/>
            <w:vAlign w:val="bottom"/>
          </w:tcPr>
          <w:p w14:paraId="4FC21C94"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7715</w:t>
            </w:r>
          </w:p>
        </w:tc>
        <w:tc>
          <w:tcPr>
            <w:tcW w:w="2994" w:type="dxa"/>
            <w:tcBorders>
              <w:top w:val="nil"/>
              <w:left w:val="nil"/>
              <w:bottom w:val="nil"/>
              <w:right w:val="nil"/>
            </w:tcBorders>
            <w:shd w:val="clear" w:color="auto" w:fill="auto"/>
            <w:noWrap/>
            <w:vAlign w:val="bottom"/>
          </w:tcPr>
          <w:p w14:paraId="64CF2CB6"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Seminar hotellutgifter</w:t>
            </w:r>
          </w:p>
        </w:tc>
        <w:tc>
          <w:tcPr>
            <w:tcW w:w="1378" w:type="dxa"/>
            <w:tcBorders>
              <w:left w:val="nil"/>
              <w:right w:val="nil"/>
            </w:tcBorders>
            <w:shd w:val="clear" w:color="auto" w:fill="auto"/>
            <w:noWrap/>
            <w:vAlign w:val="bottom"/>
          </w:tcPr>
          <w:p w14:paraId="7AF31EE0"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312 530,06</w:t>
            </w:r>
          </w:p>
        </w:tc>
        <w:tc>
          <w:tcPr>
            <w:tcW w:w="1382" w:type="dxa"/>
            <w:tcBorders>
              <w:left w:val="nil"/>
              <w:right w:val="nil"/>
            </w:tcBorders>
            <w:shd w:val="clear" w:color="auto" w:fill="auto"/>
            <w:noWrap/>
            <w:vAlign w:val="bottom"/>
          </w:tcPr>
          <w:p w14:paraId="5BF472A1"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200 000,00</w:t>
            </w:r>
          </w:p>
        </w:tc>
        <w:tc>
          <w:tcPr>
            <w:tcW w:w="1689" w:type="dxa"/>
            <w:tcBorders>
              <w:left w:val="nil"/>
              <w:right w:val="single" w:sz="4" w:space="0" w:color="auto"/>
            </w:tcBorders>
            <w:shd w:val="clear" w:color="auto" w:fill="auto"/>
            <w:noWrap/>
            <w:vAlign w:val="bottom"/>
          </w:tcPr>
          <w:p w14:paraId="4BDE830C"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112 530,06</w:t>
            </w:r>
          </w:p>
        </w:tc>
        <w:tc>
          <w:tcPr>
            <w:tcW w:w="663" w:type="dxa"/>
            <w:tcBorders>
              <w:top w:val="nil"/>
              <w:left w:val="single" w:sz="4" w:space="0" w:color="auto"/>
              <w:bottom w:val="nil"/>
              <w:right w:val="single" w:sz="8" w:space="0" w:color="auto"/>
            </w:tcBorders>
            <w:shd w:val="clear" w:color="auto" w:fill="auto"/>
            <w:noWrap/>
            <w:vAlign w:val="bottom"/>
          </w:tcPr>
          <w:p w14:paraId="3256472A"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13</w:t>
            </w:r>
          </w:p>
        </w:tc>
      </w:tr>
      <w:tr w:rsidR="00453153" w:rsidRPr="00E15009" w14:paraId="7C8C63EC" w14:textId="77777777" w:rsidTr="002E6A15">
        <w:trPr>
          <w:trHeight w:val="210"/>
        </w:trPr>
        <w:tc>
          <w:tcPr>
            <w:tcW w:w="991" w:type="dxa"/>
            <w:tcBorders>
              <w:top w:val="nil"/>
              <w:left w:val="single" w:sz="8" w:space="0" w:color="auto"/>
              <w:bottom w:val="nil"/>
              <w:right w:val="nil"/>
            </w:tcBorders>
            <w:shd w:val="clear" w:color="auto" w:fill="auto"/>
            <w:noWrap/>
            <w:vAlign w:val="bottom"/>
          </w:tcPr>
          <w:p w14:paraId="795B445F"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7770</w:t>
            </w:r>
          </w:p>
        </w:tc>
        <w:tc>
          <w:tcPr>
            <w:tcW w:w="2994" w:type="dxa"/>
            <w:tcBorders>
              <w:top w:val="nil"/>
              <w:left w:val="nil"/>
              <w:bottom w:val="nil"/>
              <w:right w:val="nil"/>
            </w:tcBorders>
            <w:shd w:val="clear" w:color="auto" w:fill="auto"/>
            <w:noWrap/>
            <w:vAlign w:val="bottom"/>
          </w:tcPr>
          <w:p w14:paraId="3D5AF091"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xml:space="preserve">Annen kostnad </w:t>
            </w:r>
            <w:r w:rsidRPr="00E15009">
              <w:rPr>
                <w:rFonts w:ascii="Arial" w:eastAsia="Times New Roman" w:hAnsi="Arial" w:cs="Arial"/>
                <w:sz w:val="14"/>
                <w:szCs w:val="14"/>
                <w:lang w:eastAsia="nb-NO"/>
              </w:rPr>
              <w:t>(bank-, post og</w:t>
            </w:r>
            <w:r w:rsidRPr="00E15009">
              <w:rPr>
                <w:rFonts w:ascii="Arial" w:eastAsia="Times New Roman" w:hAnsi="Arial" w:cs="Arial"/>
                <w:sz w:val="18"/>
                <w:szCs w:val="18"/>
                <w:lang w:eastAsia="nb-NO"/>
              </w:rPr>
              <w:t xml:space="preserve"> </w:t>
            </w:r>
            <w:r w:rsidRPr="00E15009">
              <w:rPr>
                <w:rFonts w:ascii="Arial" w:eastAsia="Times New Roman" w:hAnsi="Arial" w:cs="Arial"/>
                <w:sz w:val="14"/>
                <w:szCs w:val="14"/>
                <w:lang w:eastAsia="nb-NO"/>
              </w:rPr>
              <w:t>lign)</w:t>
            </w:r>
          </w:p>
        </w:tc>
        <w:tc>
          <w:tcPr>
            <w:tcW w:w="1378" w:type="dxa"/>
            <w:tcBorders>
              <w:left w:val="nil"/>
              <w:right w:val="nil"/>
            </w:tcBorders>
            <w:shd w:val="clear" w:color="auto" w:fill="auto"/>
            <w:noWrap/>
            <w:vAlign w:val="bottom"/>
          </w:tcPr>
          <w:p w14:paraId="64CBAE7C"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9 966,90</w:t>
            </w:r>
          </w:p>
        </w:tc>
        <w:tc>
          <w:tcPr>
            <w:tcW w:w="1382" w:type="dxa"/>
            <w:tcBorders>
              <w:left w:val="nil"/>
              <w:bottom w:val="single" w:sz="4" w:space="0" w:color="auto"/>
              <w:right w:val="nil"/>
            </w:tcBorders>
            <w:shd w:val="clear" w:color="auto" w:fill="auto"/>
            <w:noWrap/>
            <w:vAlign w:val="bottom"/>
          </w:tcPr>
          <w:p w14:paraId="74F1B3A5"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0,00</w:t>
            </w:r>
          </w:p>
        </w:tc>
        <w:tc>
          <w:tcPr>
            <w:tcW w:w="1689" w:type="dxa"/>
            <w:tcBorders>
              <w:left w:val="nil"/>
              <w:bottom w:val="single" w:sz="4" w:space="0" w:color="auto"/>
              <w:right w:val="single" w:sz="4" w:space="0" w:color="auto"/>
            </w:tcBorders>
            <w:shd w:val="clear" w:color="auto" w:fill="auto"/>
            <w:noWrap/>
            <w:vAlign w:val="bottom"/>
          </w:tcPr>
          <w:p w14:paraId="7785B0A8"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9 966,90</w:t>
            </w:r>
          </w:p>
        </w:tc>
        <w:tc>
          <w:tcPr>
            <w:tcW w:w="663" w:type="dxa"/>
            <w:tcBorders>
              <w:top w:val="nil"/>
              <w:left w:val="single" w:sz="4" w:space="0" w:color="auto"/>
              <w:bottom w:val="nil"/>
              <w:right w:val="single" w:sz="8" w:space="0" w:color="auto"/>
            </w:tcBorders>
            <w:shd w:val="clear" w:color="auto" w:fill="auto"/>
            <w:noWrap/>
            <w:vAlign w:val="bottom"/>
          </w:tcPr>
          <w:p w14:paraId="5ED716A3"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14</w:t>
            </w:r>
          </w:p>
        </w:tc>
      </w:tr>
      <w:tr w:rsidR="00453153" w:rsidRPr="00E15009" w14:paraId="04609C18"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30E2467A"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73B685F7"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Andre driftskostnader</w:t>
            </w:r>
          </w:p>
        </w:tc>
        <w:tc>
          <w:tcPr>
            <w:tcW w:w="1378" w:type="dxa"/>
            <w:tcBorders>
              <w:top w:val="single" w:sz="4" w:space="0" w:color="auto"/>
              <w:left w:val="nil"/>
              <w:bottom w:val="nil"/>
              <w:right w:val="nil"/>
            </w:tcBorders>
            <w:shd w:val="clear" w:color="auto" w:fill="auto"/>
            <w:noWrap/>
            <w:vAlign w:val="bottom"/>
            <w:hideMark/>
          </w:tcPr>
          <w:p w14:paraId="3C3E5828"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3 720 462,74</w:t>
            </w:r>
          </w:p>
        </w:tc>
        <w:tc>
          <w:tcPr>
            <w:tcW w:w="1382" w:type="dxa"/>
            <w:tcBorders>
              <w:top w:val="single" w:sz="4" w:space="0" w:color="auto"/>
              <w:left w:val="nil"/>
              <w:bottom w:val="nil"/>
              <w:right w:val="nil"/>
            </w:tcBorders>
            <w:shd w:val="clear" w:color="auto" w:fill="auto"/>
            <w:noWrap/>
            <w:vAlign w:val="bottom"/>
            <w:hideMark/>
          </w:tcPr>
          <w:p w14:paraId="3EC8C116"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4 636 000,00</w:t>
            </w:r>
          </w:p>
        </w:tc>
        <w:tc>
          <w:tcPr>
            <w:tcW w:w="1689" w:type="dxa"/>
            <w:tcBorders>
              <w:top w:val="single" w:sz="4" w:space="0" w:color="auto"/>
              <w:left w:val="nil"/>
              <w:bottom w:val="nil"/>
              <w:right w:val="single" w:sz="8" w:space="0" w:color="auto"/>
            </w:tcBorders>
            <w:shd w:val="clear" w:color="auto" w:fill="auto"/>
            <w:noWrap/>
            <w:vAlign w:val="bottom"/>
            <w:hideMark/>
          </w:tcPr>
          <w:p w14:paraId="36A43891"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-915 537,26</w:t>
            </w:r>
          </w:p>
        </w:tc>
        <w:tc>
          <w:tcPr>
            <w:tcW w:w="663" w:type="dxa"/>
            <w:tcBorders>
              <w:top w:val="nil"/>
              <w:left w:val="nil"/>
              <w:bottom w:val="nil"/>
              <w:right w:val="single" w:sz="8" w:space="0" w:color="auto"/>
            </w:tcBorders>
            <w:shd w:val="clear" w:color="auto" w:fill="auto"/>
            <w:noWrap/>
            <w:vAlign w:val="bottom"/>
          </w:tcPr>
          <w:p w14:paraId="551AE8C4"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p>
        </w:tc>
      </w:tr>
      <w:tr w:rsidR="00453153" w:rsidRPr="00E15009" w14:paraId="1F48018D"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095105FC"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045F500B"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Driftskostnader</w:t>
            </w:r>
          </w:p>
        </w:tc>
        <w:tc>
          <w:tcPr>
            <w:tcW w:w="1378" w:type="dxa"/>
            <w:tcBorders>
              <w:top w:val="single" w:sz="4" w:space="0" w:color="auto"/>
              <w:left w:val="nil"/>
              <w:bottom w:val="single" w:sz="4" w:space="0" w:color="auto"/>
              <w:right w:val="nil"/>
            </w:tcBorders>
            <w:shd w:val="clear" w:color="auto" w:fill="auto"/>
            <w:noWrap/>
            <w:vAlign w:val="bottom"/>
            <w:hideMark/>
          </w:tcPr>
          <w:p w14:paraId="578E7203"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3 720 462,74</w:t>
            </w:r>
          </w:p>
        </w:tc>
        <w:tc>
          <w:tcPr>
            <w:tcW w:w="1382" w:type="dxa"/>
            <w:tcBorders>
              <w:top w:val="single" w:sz="4" w:space="0" w:color="auto"/>
              <w:left w:val="nil"/>
              <w:bottom w:val="single" w:sz="4" w:space="0" w:color="auto"/>
              <w:right w:val="nil"/>
            </w:tcBorders>
            <w:shd w:val="clear" w:color="auto" w:fill="auto"/>
            <w:noWrap/>
            <w:vAlign w:val="bottom"/>
            <w:hideMark/>
          </w:tcPr>
          <w:p w14:paraId="0EB8C9E4"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4 636 000,00</w:t>
            </w:r>
          </w:p>
        </w:tc>
        <w:tc>
          <w:tcPr>
            <w:tcW w:w="1689" w:type="dxa"/>
            <w:tcBorders>
              <w:top w:val="single" w:sz="4" w:space="0" w:color="auto"/>
              <w:left w:val="nil"/>
              <w:bottom w:val="single" w:sz="4" w:space="0" w:color="auto"/>
              <w:right w:val="single" w:sz="8" w:space="0" w:color="auto"/>
            </w:tcBorders>
            <w:shd w:val="clear" w:color="auto" w:fill="auto"/>
            <w:noWrap/>
            <w:vAlign w:val="bottom"/>
            <w:hideMark/>
          </w:tcPr>
          <w:p w14:paraId="6225D969"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-915 537,26</w:t>
            </w:r>
          </w:p>
        </w:tc>
        <w:tc>
          <w:tcPr>
            <w:tcW w:w="663" w:type="dxa"/>
            <w:tcBorders>
              <w:top w:val="nil"/>
              <w:left w:val="nil"/>
              <w:bottom w:val="nil"/>
              <w:right w:val="single" w:sz="8" w:space="0" w:color="auto"/>
            </w:tcBorders>
            <w:shd w:val="clear" w:color="auto" w:fill="auto"/>
            <w:noWrap/>
            <w:vAlign w:val="bottom"/>
          </w:tcPr>
          <w:p w14:paraId="61128A14"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p>
        </w:tc>
      </w:tr>
      <w:tr w:rsidR="00453153" w:rsidRPr="00E15009" w14:paraId="3FB1D36A"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2870415C"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758836AB"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Driftsresultater</w:t>
            </w:r>
          </w:p>
        </w:tc>
        <w:tc>
          <w:tcPr>
            <w:tcW w:w="1378" w:type="dxa"/>
            <w:tcBorders>
              <w:top w:val="nil"/>
              <w:left w:val="nil"/>
              <w:bottom w:val="single" w:sz="4" w:space="0" w:color="auto"/>
              <w:right w:val="nil"/>
            </w:tcBorders>
            <w:shd w:val="clear" w:color="auto" w:fill="auto"/>
            <w:noWrap/>
            <w:vAlign w:val="bottom"/>
            <w:hideMark/>
          </w:tcPr>
          <w:p w14:paraId="05A62C92"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-308 442,06</w:t>
            </w:r>
          </w:p>
        </w:tc>
        <w:tc>
          <w:tcPr>
            <w:tcW w:w="1382" w:type="dxa"/>
            <w:tcBorders>
              <w:top w:val="nil"/>
              <w:left w:val="nil"/>
              <w:bottom w:val="single" w:sz="4" w:space="0" w:color="auto"/>
              <w:right w:val="nil"/>
            </w:tcBorders>
            <w:shd w:val="clear" w:color="auto" w:fill="auto"/>
            <w:noWrap/>
            <w:vAlign w:val="bottom"/>
            <w:hideMark/>
          </w:tcPr>
          <w:p w14:paraId="530886A0"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 656 000,00</w:t>
            </w:r>
          </w:p>
        </w:tc>
        <w:tc>
          <w:tcPr>
            <w:tcW w:w="1689" w:type="dxa"/>
            <w:tcBorders>
              <w:top w:val="nil"/>
              <w:left w:val="nil"/>
              <w:bottom w:val="single" w:sz="4" w:space="0" w:color="auto"/>
              <w:right w:val="single" w:sz="8" w:space="0" w:color="auto"/>
            </w:tcBorders>
            <w:shd w:val="clear" w:color="auto" w:fill="auto"/>
            <w:noWrap/>
            <w:vAlign w:val="bottom"/>
            <w:hideMark/>
          </w:tcPr>
          <w:p w14:paraId="09217AB3"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 xml:space="preserve"> -964 442,06</w:t>
            </w:r>
          </w:p>
        </w:tc>
        <w:tc>
          <w:tcPr>
            <w:tcW w:w="663" w:type="dxa"/>
            <w:tcBorders>
              <w:top w:val="nil"/>
              <w:left w:val="nil"/>
              <w:bottom w:val="nil"/>
              <w:right w:val="single" w:sz="8" w:space="0" w:color="auto"/>
            </w:tcBorders>
            <w:shd w:val="clear" w:color="auto" w:fill="auto"/>
            <w:noWrap/>
            <w:vAlign w:val="bottom"/>
          </w:tcPr>
          <w:p w14:paraId="646CDEF2"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15</w:t>
            </w:r>
          </w:p>
        </w:tc>
      </w:tr>
      <w:tr w:rsidR="00453153" w:rsidRPr="00E15009" w14:paraId="038656C0"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240859C2"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2994" w:type="dxa"/>
            <w:tcBorders>
              <w:top w:val="nil"/>
              <w:left w:val="nil"/>
              <w:bottom w:val="nil"/>
              <w:right w:val="nil"/>
            </w:tcBorders>
            <w:shd w:val="clear" w:color="auto" w:fill="auto"/>
            <w:noWrap/>
            <w:vAlign w:val="bottom"/>
            <w:hideMark/>
          </w:tcPr>
          <w:p w14:paraId="6F682F8E"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378" w:type="dxa"/>
            <w:tcBorders>
              <w:top w:val="nil"/>
              <w:left w:val="nil"/>
              <w:bottom w:val="nil"/>
              <w:right w:val="nil"/>
            </w:tcBorders>
            <w:shd w:val="clear" w:color="auto" w:fill="auto"/>
            <w:noWrap/>
            <w:vAlign w:val="bottom"/>
            <w:hideMark/>
          </w:tcPr>
          <w:p w14:paraId="0AF550C0"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382" w:type="dxa"/>
            <w:tcBorders>
              <w:top w:val="nil"/>
              <w:left w:val="nil"/>
              <w:bottom w:val="nil"/>
              <w:right w:val="nil"/>
            </w:tcBorders>
            <w:shd w:val="clear" w:color="auto" w:fill="auto"/>
            <w:noWrap/>
            <w:vAlign w:val="bottom"/>
            <w:hideMark/>
          </w:tcPr>
          <w:p w14:paraId="00279A77"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689" w:type="dxa"/>
            <w:tcBorders>
              <w:top w:val="nil"/>
              <w:left w:val="nil"/>
              <w:bottom w:val="nil"/>
              <w:right w:val="single" w:sz="8" w:space="0" w:color="auto"/>
            </w:tcBorders>
            <w:shd w:val="clear" w:color="auto" w:fill="auto"/>
            <w:noWrap/>
            <w:vAlign w:val="bottom"/>
            <w:hideMark/>
          </w:tcPr>
          <w:p w14:paraId="0A5D6A00"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3CB84044"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r>
      <w:tr w:rsidR="00453153" w:rsidRPr="00E15009" w14:paraId="3265A7E3" w14:textId="77777777" w:rsidTr="002E6A15">
        <w:trPr>
          <w:trHeight w:val="210"/>
        </w:trPr>
        <w:tc>
          <w:tcPr>
            <w:tcW w:w="3985" w:type="dxa"/>
            <w:gridSpan w:val="2"/>
            <w:tcBorders>
              <w:top w:val="nil"/>
              <w:left w:val="single" w:sz="8" w:space="0" w:color="auto"/>
              <w:bottom w:val="nil"/>
              <w:right w:val="nil"/>
            </w:tcBorders>
            <w:shd w:val="clear" w:color="auto" w:fill="auto"/>
            <w:noWrap/>
            <w:vAlign w:val="bottom"/>
            <w:hideMark/>
          </w:tcPr>
          <w:p w14:paraId="53BAB713"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Finansinntekt og -kostnad</w:t>
            </w:r>
          </w:p>
        </w:tc>
        <w:tc>
          <w:tcPr>
            <w:tcW w:w="1378" w:type="dxa"/>
            <w:tcBorders>
              <w:top w:val="nil"/>
              <w:left w:val="nil"/>
              <w:bottom w:val="nil"/>
              <w:right w:val="nil"/>
            </w:tcBorders>
            <w:shd w:val="clear" w:color="auto" w:fill="auto"/>
            <w:noWrap/>
            <w:vAlign w:val="bottom"/>
            <w:hideMark/>
          </w:tcPr>
          <w:p w14:paraId="3D0E3E00"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382" w:type="dxa"/>
            <w:tcBorders>
              <w:top w:val="nil"/>
              <w:left w:val="nil"/>
              <w:bottom w:val="nil"/>
              <w:right w:val="nil"/>
            </w:tcBorders>
            <w:shd w:val="clear" w:color="auto" w:fill="auto"/>
            <w:noWrap/>
            <w:vAlign w:val="bottom"/>
            <w:hideMark/>
          </w:tcPr>
          <w:p w14:paraId="666D67A1"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689" w:type="dxa"/>
            <w:tcBorders>
              <w:top w:val="nil"/>
              <w:left w:val="nil"/>
              <w:bottom w:val="nil"/>
              <w:right w:val="single" w:sz="8" w:space="0" w:color="auto"/>
            </w:tcBorders>
            <w:shd w:val="clear" w:color="auto" w:fill="auto"/>
            <w:noWrap/>
            <w:vAlign w:val="bottom"/>
            <w:hideMark/>
          </w:tcPr>
          <w:p w14:paraId="0E2D7F55"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027A8C51"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r>
      <w:tr w:rsidR="00453153" w:rsidRPr="00E15009" w14:paraId="43E12B19"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00E68C9B"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c>
          <w:tcPr>
            <w:tcW w:w="2994" w:type="dxa"/>
            <w:tcBorders>
              <w:top w:val="nil"/>
              <w:left w:val="nil"/>
              <w:bottom w:val="nil"/>
              <w:right w:val="nil"/>
            </w:tcBorders>
            <w:shd w:val="clear" w:color="auto" w:fill="auto"/>
            <w:noWrap/>
            <w:vAlign w:val="bottom"/>
            <w:hideMark/>
          </w:tcPr>
          <w:p w14:paraId="27ACD852"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Finansinntekter</w:t>
            </w:r>
          </w:p>
        </w:tc>
        <w:tc>
          <w:tcPr>
            <w:tcW w:w="1378" w:type="dxa"/>
            <w:tcBorders>
              <w:top w:val="nil"/>
              <w:left w:val="nil"/>
              <w:bottom w:val="nil"/>
              <w:right w:val="nil"/>
            </w:tcBorders>
            <w:shd w:val="clear" w:color="auto" w:fill="auto"/>
            <w:noWrap/>
            <w:vAlign w:val="bottom"/>
            <w:hideMark/>
          </w:tcPr>
          <w:p w14:paraId="2CF39C9B"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382" w:type="dxa"/>
            <w:tcBorders>
              <w:top w:val="nil"/>
              <w:left w:val="nil"/>
              <w:bottom w:val="nil"/>
              <w:right w:val="nil"/>
            </w:tcBorders>
            <w:shd w:val="clear" w:color="auto" w:fill="auto"/>
            <w:noWrap/>
            <w:vAlign w:val="bottom"/>
            <w:hideMark/>
          </w:tcPr>
          <w:p w14:paraId="18CBAAFC"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689" w:type="dxa"/>
            <w:tcBorders>
              <w:top w:val="nil"/>
              <w:left w:val="nil"/>
              <w:bottom w:val="nil"/>
              <w:right w:val="single" w:sz="8" w:space="0" w:color="auto"/>
            </w:tcBorders>
            <w:shd w:val="clear" w:color="auto" w:fill="auto"/>
            <w:noWrap/>
            <w:vAlign w:val="bottom"/>
            <w:hideMark/>
          </w:tcPr>
          <w:p w14:paraId="586B3803"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24509E99"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r>
      <w:tr w:rsidR="00453153" w:rsidRPr="00E15009" w14:paraId="53874AA6"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303F3DEB"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c>
          <w:tcPr>
            <w:tcW w:w="2994" w:type="dxa"/>
            <w:tcBorders>
              <w:top w:val="nil"/>
              <w:left w:val="nil"/>
              <w:bottom w:val="nil"/>
              <w:right w:val="nil"/>
            </w:tcBorders>
            <w:shd w:val="clear" w:color="auto" w:fill="auto"/>
            <w:noWrap/>
            <w:vAlign w:val="bottom"/>
            <w:hideMark/>
          </w:tcPr>
          <w:p w14:paraId="05372010"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Renteinntekter</w:t>
            </w:r>
          </w:p>
        </w:tc>
        <w:tc>
          <w:tcPr>
            <w:tcW w:w="1378" w:type="dxa"/>
            <w:tcBorders>
              <w:top w:val="nil"/>
              <w:left w:val="nil"/>
              <w:bottom w:val="nil"/>
              <w:right w:val="nil"/>
            </w:tcBorders>
            <w:shd w:val="clear" w:color="auto" w:fill="auto"/>
            <w:noWrap/>
            <w:vAlign w:val="bottom"/>
            <w:hideMark/>
          </w:tcPr>
          <w:p w14:paraId="2ED5C86D"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382" w:type="dxa"/>
            <w:tcBorders>
              <w:top w:val="nil"/>
              <w:left w:val="nil"/>
              <w:bottom w:val="nil"/>
              <w:right w:val="nil"/>
            </w:tcBorders>
            <w:shd w:val="clear" w:color="auto" w:fill="auto"/>
            <w:noWrap/>
            <w:vAlign w:val="bottom"/>
            <w:hideMark/>
          </w:tcPr>
          <w:p w14:paraId="5A76C36E"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689" w:type="dxa"/>
            <w:tcBorders>
              <w:top w:val="nil"/>
              <w:left w:val="nil"/>
              <w:bottom w:val="nil"/>
              <w:right w:val="single" w:sz="8" w:space="0" w:color="auto"/>
            </w:tcBorders>
            <w:shd w:val="clear" w:color="auto" w:fill="auto"/>
            <w:noWrap/>
            <w:vAlign w:val="bottom"/>
            <w:hideMark/>
          </w:tcPr>
          <w:p w14:paraId="193437E4"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0350F302" w14:textId="77777777" w:rsidR="00453153" w:rsidRPr="00E15009" w:rsidRDefault="00453153" w:rsidP="00453153">
            <w:pPr>
              <w:spacing w:after="0" w:line="240" w:lineRule="auto"/>
              <w:jc w:val="center"/>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 </w:t>
            </w:r>
          </w:p>
        </w:tc>
      </w:tr>
      <w:tr w:rsidR="00453153" w:rsidRPr="00E15009" w14:paraId="30755F6A"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0847A19F"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8050</w:t>
            </w:r>
          </w:p>
        </w:tc>
        <w:tc>
          <w:tcPr>
            <w:tcW w:w="2994" w:type="dxa"/>
            <w:tcBorders>
              <w:top w:val="nil"/>
              <w:left w:val="nil"/>
              <w:bottom w:val="nil"/>
              <w:right w:val="nil"/>
            </w:tcBorders>
            <w:shd w:val="clear" w:color="auto" w:fill="auto"/>
            <w:noWrap/>
            <w:vAlign w:val="bottom"/>
            <w:hideMark/>
          </w:tcPr>
          <w:p w14:paraId="3F0FF6AD"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Renteinntekt</w:t>
            </w:r>
          </w:p>
        </w:tc>
        <w:tc>
          <w:tcPr>
            <w:tcW w:w="1378" w:type="dxa"/>
            <w:tcBorders>
              <w:top w:val="nil"/>
              <w:left w:val="nil"/>
              <w:bottom w:val="single" w:sz="4" w:space="0" w:color="auto"/>
              <w:right w:val="nil"/>
            </w:tcBorders>
            <w:shd w:val="clear" w:color="auto" w:fill="auto"/>
            <w:noWrap/>
            <w:vAlign w:val="bottom"/>
            <w:hideMark/>
          </w:tcPr>
          <w:p w14:paraId="6277213D"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-22 844,68</w:t>
            </w:r>
          </w:p>
        </w:tc>
        <w:tc>
          <w:tcPr>
            <w:tcW w:w="1382" w:type="dxa"/>
            <w:tcBorders>
              <w:top w:val="nil"/>
              <w:left w:val="nil"/>
              <w:bottom w:val="single" w:sz="4" w:space="0" w:color="auto"/>
              <w:right w:val="nil"/>
            </w:tcBorders>
            <w:shd w:val="clear" w:color="auto" w:fill="auto"/>
            <w:noWrap/>
            <w:vAlign w:val="bottom"/>
            <w:hideMark/>
          </w:tcPr>
          <w:p w14:paraId="0F430B90"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-22 000,00</w:t>
            </w:r>
          </w:p>
        </w:tc>
        <w:tc>
          <w:tcPr>
            <w:tcW w:w="1689" w:type="dxa"/>
            <w:tcBorders>
              <w:top w:val="nil"/>
              <w:left w:val="nil"/>
              <w:bottom w:val="single" w:sz="4" w:space="0" w:color="auto"/>
              <w:right w:val="single" w:sz="8" w:space="0" w:color="auto"/>
            </w:tcBorders>
            <w:shd w:val="clear" w:color="auto" w:fill="auto"/>
            <w:noWrap/>
            <w:vAlign w:val="bottom"/>
            <w:hideMark/>
          </w:tcPr>
          <w:p w14:paraId="1A1F4418"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 xml:space="preserve">-844,68  </w:t>
            </w:r>
          </w:p>
        </w:tc>
        <w:tc>
          <w:tcPr>
            <w:tcW w:w="663" w:type="dxa"/>
            <w:tcBorders>
              <w:top w:val="nil"/>
              <w:left w:val="nil"/>
              <w:bottom w:val="nil"/>
              <w:right w:val="single" w:sz="8" w:space="0" w:color="auto"/>
            </w:tcBorders>
            <w:shd w:val="clear" w:color="auto" w:fill="auto"/>
            <w:noWrap/>
            <w:vAlign w:val="bottom"/>
            <w:hideMark/>
          </w:tcPr>
          <w:p w14:paraId="3C8409B6" w14:textId="77777777" w:rsidR="00453153" w:rsidRPr="00E15009" w:rsidRDefault="00453153" w:rsidP="00453153">
            <w:pPr>
              <w:spacing w:after="0" w:line="240" w:lineRule="auto"/>
              <w:jc w:val="center"/>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 </w:t>
            </w:r>
          </w:p>
        </w:tc>
      </w:tr>
      <w:tr w:rsidR="00453153" w:rsidRPr="00E15009" w14:paraId="12B11432"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21DA263F"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48FA1654"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Renteinntekter</w:t>
            </w:r>
          </w:p>
        </w:tc>
        <w:tc>
          <w:tcPr>
            <w:tcW w:w="1378" w:type="dxa"/>
            <w:tcBorders>
              <w:top w:val="nil"/>
              <w:left w:val="nil"/>
              <w:bottom w:val="single" w:sz="4" w:space="0" w:color="auto"/>
              <w:right w:val="nil"/>
            </w:tcBorders>
            <w:shd w:val="clear" w:color="auto" w:fill="auto"/>
            <w:noWrap/>
            <w:vAlign w:val="bottom"/>
            <w:hideMark/>
          </w:tcPr>
          <w:p w14:paraId="3D376D62"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-22 844,68</w:t>
            </w:r>
          </w:p>
        </w:tc>
        <w:tc>
          <w:tcPr>
            <w:tcW w:w="1382" w:type="dxa"/>
            <w:tcBorders>
              <w:top w:val="nil"/>
              <w:left w:val="nil"/>
              <w:bottom w:val="single" w:sz="4" w:space="0" w:color="auto"/>
              <w:right w:val="nil"/>
            </w:tcBorders>
            <w:shd w:val="clear" w:color="auto" w:fill="auto"/>
            <w:noWrap/>
            <w:vAlign w:val="bottom"/>
            <w:hideMark/>
          </w:tcPr>
          <w:p w14:paraId="126C0C6A"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-22 000,00</w:t>
            </w:r>
          </w:p>
        </w:tc>
        <w:tc>
          <w:tcPr>
            <w:tcW w:w="1689" w:type="dxa"/>
            <w:tcBorders>
              <w:top w:val="nil"/>
              <w:left w:val="nil"/>
              <w:bottom w:val="single" w:sz="4" w:space="0" w:color="auto"/>
              <w:right w:val="single" w:sz="8" w:space="0" w:color="auto"/>
            </w:tcBorders>
            <w:shd w:val="clear" w:color="auto" w:fill="auto"/>
            <w:noWrap/>
            <w:vAlign w:val="bottom"/>
            <w:hideMark/>
          </w:tcPr>
          <w:p w14:paraId="562500BE"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 xml:space="preserve">-844,68  </w:t>
            </w:r>
          </w:p>
        </w:tc>
        <w:tc>
          <w:tcPr>
            <w:tcW w:w="663" w:type="dxa"/>
            <w:tcBorders>
              <w:top w:val="nil"/>
              <w:left w:val="nil"/>
              <w:bottom w:val="nil"/>
              <w:right w:val="single" w:sz="8" w:space="0" w:color="auto"/>
            </w:tcBorders>
            <w:shd w:val="clear" w:color="auto" w:fill="auto"/>
            <w:noWrap/>
            <w:vAlign w:val="bottom"/>
            <w:hideMark/>
          </w:tcPr>
          <w:p w14:paraId="649A68BD" w14:textId="77777777" w:rsidR="00453153" w:rsidRPr="00E15009" w:rsidRDefault="00453153" w:rsidP="00453153">
            <w:pPr>
              <w:spacing w:after="0" w:line="240" w:lineRule="auto"/>
              <w:jc w:val="center"/>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215B4A50"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2E608D78"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491FFD20"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Finansinntekter</w:t>
            </w:r>
          </w:p>
        </w:tc>
        <w:tc>
          <w:tcPr>
            <w:tcW w:w="1378" w:type="dxa"/>
            <w:tcBorders>
              <w:top w:val="nil"/>
              <w:left w:val="nil"/>
              <w:bottom w:val="single" w:sz="4" w:space="0" w:color="auto"/>
              <w:right w:val="nil"/>
            </w:tcBorders>
            <w:shd w:val="clear" w:color="auto" w:fill="auto"/>
            <w:noWrap/>
            <w:vAlign w:val="bottom"/>
            <w:hideMark/>
          </w:tcPr>
          <w:p w14:paraId="6B3E87DE"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-22 844,68</w:t>
            </w:r>
          </w:p>
        </w:tc>
        <w:tc>
          <w:tcPr>
            <w:tcW w:w="1382" w:type="dxa"/>
            <w:tcBorders>
              <w:top w:val="nil"/>
              <w:left w:val="nil"/>
              <w:bottom w:val="single" w:sz="4" w:space="0" w:color="auto"/>
              <w:right w:val="nil"/>
            </w:tcBorders>
            <w:shd w:val="clear" w:color="auto" w:fill="auto"/>
            <w:noWrap/>
            <w:vAlign w:val="bottom"/>
            <w:hideMark/>
          </w:tcPr>
          <w:p w14:paraId="58EF4848"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-22 000,00</w:t>
            </w:r>
          </w:p>
        </w:tc>
        <w:tc>
          <w:tcPr>
            <w:tcW w:w="1689" w:type="dxa"/>
            <w:tcBorders>
              <w:top w:val="nil"/>
              <w:left w:val="nil"/>
              <w:bottom w:val="single" w:sz="4" w:space="0" w:color="auto"/>
              <w:right w:val="single" w:sz="8" w:space="0" w:color="auto"/>
            </w:tcBorders>
            <w:shd w:val="clear" w:color="auto" w:fill="auto"/>
            <w:noWrap/>
            <w:vAlign w:val="bottom"/>
            <w:hideMark/>
          </w:tcPr>
          <w:p w14:paraId="6EB4DD14"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 xml:space="preserve">-844,68  </w:t>
            </w:r>
          </w:p>
        </w:tc>
        <w:tc>
          <w:tcPr>
            <w:tcW w:w="663" w:type="dxa"/>
            <w:tcBorders>
              <w:top w:val="nil"/>
              <w:left w:val="nil"/>
              <w:bottom w:val="nil"/>
              <w:right w:val="single" w:sz="8" w:space="0" w:color="auto"/>
            </w:tcBorders>
            <w:shd w:val="clear" w:color="auto" w:fill="auto"/>
            <w:noWrap/>
            <w:vAlign w:val="bottom"/>
            <w:hideMark/>
          </w:tcPr>
          <w:p w14:paraId="2B9229D3"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259BCE81"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463E9D8D"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6B2F16CB" w14:textId="77777777" w:rsidR="00453153" w:rsidRPr="00E15009" w:rsidRDefault="00453153" w:rsidP="00453153">
            <w:pPr>
              <w:spacing w:after="0" w:line="240" w:lineRule="auto"/>
              <w:rPr>
                <w:rFonts w:ascii="Arial" w:eastAsia="Times New Roman" w:hAnsi="Arial" w:cs="Arial"/>
                <w:b/>
                <w:bCs/>
                <w:sz w:val="18"/>
                <w:szCs w:val="18"/>
                <w:lang w:eastAsia="nb-NO"/>
              </w:rPr>
            </w:pPr>
          </w:p>
        </w:tc>
        <w:tc>
          <w:tcPr>
            <w:tcW w:w="1378" w:type="dxa"/>
            <w:tcBorders>
              <w:top w:val="nil"/>
              <w:left w:val="nil"/>
              <w:bottom w:val="nil"/>
              <w:right w:val="nil"/>
            </w:tcBorders>
            <w:shd w:val="clear" w:color="auto" w:fill="auto"/>
            <w:noWrap/>
            <w:vAlign w:val="bottom"/>
            <w:hideMark/>
          </w:tcPr>
          <w:p w14:paraId="088A4B28"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382" w:type="dxa"/>
            <w:tcBorders>
              <w:top w:val="nil"/>
              <w:left w:val="nil"/>
              <w:bottom w:val="nil"/>
              <w:right w:val="nil"/>
            </w:tcBorders>
            <w:shd w:val="clear" w:color="auto" w:fill="auto"/>
            <w:noWrap/>
            <w:vAlign w:val="bottom"/>
            <w:hideMark/>
          </w:tcPr>
          <w:p w14:paraId="3C71F61A"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689" w:type="dxa"/>
            <w:tcBorders>
              <w:top w:val="nil"/>
              <w:left w:val="nil"/>
              <w:bottom w:val="nil"/>
              <w:right w:val="single" w:sz="8" w:space="0" w:color="auto"/>
            </w:tcBorders>
            <w:shd w:val="clear" w:color="auto" w:fill="auto"/>
            <w:noWrap/>
            <w:vAlign w:val="bottom"/>
            <w:hideMark/>
          </w:tcPr>
          <w:p w14:paraId="7AFB229A"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663" w:type="dxa"/>
            <w:tcBorders>
              <w:top w:val="nil"/>
              <w:left w:val="nil"/>
              <w:bottom w:val="nil"/>
              <w:right w:val="single" w:sz="8" w:space="0" w:color="auto"/>
            </w:tcBorders>
            <w:shd w:val="clear" w:color="auto" w:fill="auto"/>
            <w:noWrap/>
            <w:vAlign w:val="bottom"/>
            <w:hideMark/>
          </w:tcPr>
          <w:p w14:paraId="0F6B6203"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119FFC68"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654DF44B"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7AA1BB62"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Finansinntekt og -kostnad</w:t>
            </w:r>
          </w:p>
        </w:tc>
        <w:tc>
          <w:tcPr>
            <w:tcW w:w="1378" w:type="dxa"/>
            <w:tcBorders>
              <w:top w:val="single" w:sz="4" w:space="0" w:color="auto"/>
              <w:left w:val="nil"/>
              <w:right w:val="nil"/>
            </w:tcBorders>
            <w:shd w:val="clear" w:color="auto" w:fill="auto"/>
            <w:noWrap/>
            <w:vAlign w:val="bottom"/>
            <w:hideMark/>
          </w:tcPr>
          <w:p w14:paraId="299E8C26"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-22 844,68</w:t>
            </w:r>
          </w:p>
        </w:tc>
        <w:tc>
          <w:tcPr>
            <w:tcW w:w="1382" w:type="dxa"/>
            <w:tcBorders>
              <w:top w:val="single" w:sz="4" w:space="0" w:color="auto"/>
              <w:left w:val="nil"/>
              <w:right w:val="nil"/>
            </w:tcBorders>
            <w:shd w:val="clear" w:color="auto" w:fill="auto"/>
            <w:noWrap/>
            <w:vAlign w:val="bottom"/>
            <w:hideMark/>
          </w:tcPr>
          <w:p w14:paraId="427356DC"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-22 000,00</w:t>
            </w:r>
          </w:p>
        </w:tc>
        <w:tc>
          <w:tcPr>
            <w:tcW w:w="1689" w:type="dxa"/>
            <w:tcBorders>
              <w:top w:val="single" w:sz="4" w:space="0" w:color="auto"/>
              <w:left w:val="nil"/>
              <w:right w:val="single" w:sz="8" w:space="0" w:color="auto"/>
            </w:tcBorders>
            <w:shd w:val="clear" w:color="auto" w:fill="auto"/>
            <w:noWrap/>
            <w:vAlign w:val="bottom"/>
            <w:hideMark/>
          </w:tcPr>
          <w:p w14:paraId="5DD81395"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 xml:space="preserve">-844,68  </w:t>
            </w:r>
          </w:p>
        </w:tc>
        <w:tc>
          <w:tcPr>
            <w:tcW w:w="663" w:type="dxa"/>
            <w:tcBorders>
              <w:top w:val="nil"/>
              <w:left w:val="nil"/>
              <w:bottom w:val="nil"/>
              <w:right w:val="single" w:sz="8" w:space="0" w:color="auto"/>
            </w:tcBorders>
            <w:shd w:val="clear" w:color="auto" w:fill="auto"/>
            <w:noWrap/>
            <w:vAlign w:val="bottom"/>
            <w:hideMark/>
          </w:tcPr>
          <w:p w14:paraId="457416EB"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59676B02"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41A2DCC0"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1FFB89B8" w14:textId="77777777" w:rsidR="00453153" w:rsidRPr="00E15009" w:rsidRDefault="00453153" w:rsidP="00453153">
            <w:pPr>
              <w:spacing w:after="0" w:line="240" w:lineRule="auto"/>
              <w:rPr>
                <w:rFonts w:ascii="Arial" w:eastAsia="Times New Roman" w:hAnsi="Arial" w:cs="Arial"/>
                <w:b/>
                <w:bCs/>
                <w:sz w:val="18"/>
                <w:szCs w:val="18"/>
                <w:lang w:eastAsia="nb-NO"/>
              </w:rPr>
            </w:pPr>
          </w:p>
        </w:tc>
        <w:tc>
          <w:tcPr>
            <w:tcW w:w="1378" w:type="dxa"/>
            <w:tcBorders>
              <w:top w:val="nil"/>
              <w:left w:val="nil"/>
              <w:bottom w:val="nil"/>
              <w:right w:val="nil"/>
            </w:tcBorders>
            <w:shd w:val="clear" w:color="auto" w:fill="auto"/>
            <w:noWrap/>
            <w:vAlign w:val="bottom"/>
            <w:hideMark/>
          </w:tcPr>
          <w:p w14:paraId="0FDF14C4" w14:textId="77777777" w:rsidR="00453153" w:rsidRPr="00E15009" w:rsidRDefault="00453153" w:rsidP="00453153">
            <w:pPr>
              <w:spacing w:after="0" w:line="240" w:lineRule="auto"/>
              <w:rPr>
                <w:rFonts w:ascii="Arial" w:eastAsia="Times New Roman" w:hAnsi="Arial" w:cs="Arial"/>
                <w:b/>
                <w:bCs/>
                <w:sz w:val="18"/>
                <w:szCs w:val="18"/>
                <w:lang w:eastAsia="nb-NO"/>
              </w:rPr>
            </w:pPr>
          </w:p>
        </w:tc>
        <w:tc>
          <w:tcPr>
            <w:tcW w:w="1382" w:type="dxa"/>
            <w:tcBorders>
              <w:top w:val="nil"/>
              <w:left w:val="nil"/>
              <w:bottom w:val="nil"/>
              <w:right w:val="nil"/>
            </w:tcBorders>
            <w:shd w:val="clear" w:color="auto" w:fill="auto"/>
            <w:noWrap/>
            <w:vAlign w:val="bottom"/>
            <w:hideMark/>
          </w:tcPr>
          <w:p w14:paraId="7C2C4A2A" w14:textId="77777777" w:rsidR="00453153" w:rsidRPr="00E15009" w:rsidRDefault="00453153" w:rsidP="00453153">
            <w:pPr>
              <w:spacing w:after="0" w:line="240" w:lineRule="auto"/>
              <w:rPr>
                <w:rFonts w:ascii="Arial" w:eastAsia="Times New Roman" w:hAnsi="Arial" w:cs="Arial"/>
                <w:b/>
                <w:bCs/>
                <w:sz w:val="18"/>
                <w:szCs w:val="18"/>
                <w:lang w:eastAsia="nb-NO"/>
              </w:rPr>
            </w:pPr>
          </w:p>
        </w:tc>
        <w:tc>
          <w:tcPr>
            <w:tcW w:w="1689" w:type="dxa"/>
            <w:tcBorders>
              <w:top w:val="nil"/>
              <w:left w:val="nil"/>
              <w:bottom w:val="single" w:sz="4" w:space="0" w:color="auto"/>
              <w:right w:val="single" w:sz="4" w:space="0" w:color="auto"/>
            </w:tcBorders>
            <w:shd w:val="clear" w:color="auto" w:fill="auto"/>
            <w:noWrap/>
            <w:vAlign w:val="bottom"/>
            <w:hideMark/>
          </w:tcPr>
          <w:p w14:paraId="4A26187B"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w:t>
            </w:r>
          </w:p>
        </w:tc>
        <w:tc>
          <w:tcPr>
            <w:tcW w:w="663" w:type="dxa"/>
            <w:tcBorders>
              <w:top w:val="nil"/>
              <w:left w:val="single" w:sz="4" w:space="0" w:color="auto"/>
              <w:bottom w:val="nil"/>
              <w:right w:val="single" w:sz="8" w:space="0" w:color="auto"/>
            </w:tcBorders>
            <w:shd w:val="clear" w:color="auto" w:fill="auto"/>
            <w:noWrap/>
            <w:vAlign w:val="bottom"/>
            <w:hideMark/>
          </w:tcPr>
          <w:p w14:paraId="3285FDD4"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4047D7FA"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6F810005"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42EAA6EB"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Årsresultat</w:t>
            </w:r>
          </w:p>
        </w:tc>
        <w:tc>
          <w:tcPr>
            <w:tcW w:w="1378" w:type="dxa"/>
            <w:tcBorders>
              <w:top w:val="single" w:sz="4" w:space="0" w:color="auto"/>
              <w:left w:val="nil"/>
              <w:bottom w:val="nil"/>
              <w:right w:val="nil"/>
            </w:tcBorders>
            <w:shd w:val="clear" w:color="auto" w:fill="auto"/>
            <w:noWrap/>
            <w:vAlign w:val="bottom"/>
            <w:hideMark/>
          </w:tcPr>
          <w:p w14:paraId="3F125CD0"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-331 286,74</w:t>
            </w:r>
          </w:p>
        </w:tc>
        <w:tc>
          <w:tcPr>
            <w:tcW w:w="1382" w:type="dxa"/>
            <w:tcBorders>
              <w:top w:val="single" w:sz="4" w:space="0" w:color="auto"/>
              <w:left w:val="nil"/>
              <w:bottom w:val="nil"/>
              <w:right w:val="nil"/>
            </w:tcBorders>
            <w:shd w:val="clear" w:color="auto" w:fill="auto"/>
            <w:noWrap/>
            <w:vAlign w:val="bottom"/>
            <w:hideMark/>
          </w:tcPr>
          <w:p w14:paraId="3E7F706E"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634 000,00</w:t>
            </w:r>
          </w:p>
        </w:tc>
        <w:tc>
          <w:tcPr>
            <w:tcW w:w="1689" w:type="dxa"/>
            <w:tcBorders>
              <w:top w:val="single" w:sz="4" w:space="0" w:color="auto"/>
              <w:left w:val="nil"/>
              <w:bottom w:val="nil"/>
              <w:right w:val="single" w:sz="8" w:space="0" w:color="auto"/>
            </w:tcBorders>
            <w:shd w:val="clear" w:color="auto" w:fill="auto"/>
            <w:noWrap/>
            <w:vAlign w:val="bottom"/>
            <w:hideMark/>
          </w:tcPr>
          <w:p w14:paraId="3A08EFC6"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-965 286,74</w:t>
            </w:r>
          </w:p>
        </w:tc>
        <w:tc>
          <w:tcPr>
            <w:tcW w:w="663" w:type="dxa"/>
            <w:tcBorders>
              <w:top w:val="nil"/>
              <w:left w:val="nil"/>
              <w:bottom w:val="nil"/>
              <w:right w:val="single" w:sz="8" w:space="0" w:color="auto"/>
            </w:tcBorders>
            <w:shd w:val="clear" w:color="auto" w:fill="auto"/>
            <w:noWrap/>
            <w:vAlign w:val="bottom"/>
            <w:hideMark/>
          </w:tcPr>
          <w:p w14:paraId="03E3412C"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701A0E13" w14:textId="77777777" w:rsidTr="002E6A15">
        <w:trPr>
          <w:trHeight w:val="210"/>
        </w:trPr>
        <w:tc>
          <w:tcPr>
            <w:tcW w:w="991" w:type="dxa"/>
            <w:tcBorders>
              <w:top w:val="nil"/>
              <w:left w:val="single" w:sz="8" w:space="0" w:color="auto"/>
              <w:bottom w:val="nil"/>
              <w:right w:val="nil"/>
            </w:tcBorders>
            <w:shd w:val="clear" w:color="auto" w:fill="auto"/>
            <w:noWrap/>
            <w:vAlign w:val="bottom"/>
            <w:hideMark/>
          </w:tcPr>
          <w:p w14:paraId="1F3564FE"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2994" w:type="dxa"/>
            <w:tcBorders>
              <w:top w:val="nil"/>
              <w:left w:val="nil"/>
              <w:bottom w:val="nil"/>
              <w:right w:val="nil"/>
            </w:tcBorders>
            <w:shd w:val="clear" w:color="auto" w:fill="auto"/>
            <w:noWrap/>
            <w:vAlign w:val="bottom"/>
            <w:hideMark/>
          </w:tcPr>
          <w:p w14:paraId="5E702F93"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Avsetninger</w:t>
            </w:r>
          </w:p>
        </w:tc>
        <w:tc>
          <w:tcPr>
            <w:tcW w:w="1378" w:type="dxa"/>
            <w:tcBorders>
              <w:top w:val="nil"/>
              <w:left w:val="nil"/>
              <w:bottom w:val="single" w:sz="4" w:space="0" w:color="auto"/>
              <w:right w:val="nil"/>
            </w:tcBorders>
            <w:shd w:val="clear" w:color="auto" w:fill="auto"/>
            <w:noWrap/>
            <w:vAlign w:val="bottom"/>
            <w:hideMark/>
          </w:tcPr>
          <w:p w14:paraId="10DE094D"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0,00</w:t>
            </w:r>
          </w:p>
        </w:tc>
        <w:tc>
          <w:tcPr>
            <w:tcW w:w="1382" w:type="dxa"/>
            <w:tcBorders>
              <w:top w:val="nil"/>
              <w:left w:val="nil"/>
              <w:bottom w:val="single" w:sz="4" w:space="0" w:color="auto"/>
              <w:right w:val="nil"/>
            </w:tcBorders>
            <w:shd w:val="clear" w:color="auto" w:fill="auto"/>
            <w:noWrap/>
            <w:vAlign w:val="bottom"/>
            <w:hideMark/>
          </w:tcPr>
          <w:p w14:paraId="31177BDB"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0,00</w:t>
            </w:r>
          </w:p>
        </w:tc>
        <w:tc>
          <w:tcPr>
            <w:tcW w:w="1689" w:type="dxa"/>
            <w:tcBorders>
              <w:top w:val="nil"/>
              <w:left w:val="nil"/>
              <w:bottom w:val="single" w:sz="4" w:space="0" w:color="auto"/>
              <w:right w:val="single" w:sz="8" w:space="0" w:color="auto"/>
            </w:tcBorders>
            <w:shd w:val="clear" w:color="auto" w:fill="auto"/>
            <w:noWrap/>
            <w:vAlign w:val="bottom"/>
            <w:hideMark/>
          </w:tcPr>
          <w:p w14:paraId="6CF752D4"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0,00</w:t>
            </w:r>
          </w:p>
        </w:tc>
        <w:tc>
          <w:tcPr>
            <w:tcW w:w="663" w:type="dxa"/>
            <w:tcBorders>
              <w:top w:val="nil"/>
              <w:left w:val="nil"/>
              <w:bottom w:val="nil"/>
              <w:right w:val="single" w:sz="8" w:space="0" w:color="auto"/>
            </w:tcBorders>
            <w:shd w:val="clear" w:color="auto" w:fill="auto"/>
            <w:noWrap/>
            <w:vAlign w:val="bottom"/>
            <w:hideMark/>
          </w:tcPr>
          <w:p w14:paraId="673179C9"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516A6989" w14:textId="77777777" w:rsidTr="002E6A15">
        <w:trPr>
          <w:trHeight w:val="333"/>
        </w:trPr>
        <w:tc>
          <w:tcPr>
            <w:tcW w:w="991" w:type="dxa"/>
            <w:tcBorders>
              <w:top w:val="nil"/>
              <w:left w:val="single" w:sz="8" w:space="0" w:color="auto"/>
              <w:right w:val="nil"/>
            </w:tcBorders>
            <w:shd w:val="clear" w:color="auto" w:fill="auto"/>
            <w:noWrap/>
            <w:vAlign w:val="bottom"/>
            <w:hideMark/>
          </w:tcPr>
          <w:p w14:paraId="329AEAFC"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2994" w:type="dxa"/>
            <w:tcBorders>
              <w:top w:val="nil"/>
              <w:left w:val="nil"/>
              <w:right w:val="nil"/>
            </w:tcBorders>
            <w:shd w:val="clear" w:color="auto" w:fill="auto"/>
            <w:noWrap/>
            <w:vAlign w:val="bottom"/>
            <w:hideMark/>
          </w:tcPr>
          <w:p w14:paraId="7C359797"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Årsresultat etter avsetning</w:t>
            </w:r>
          </w:p>
        </w:tc>
        <w:tc>
          <w:tcPr>
            <w:tcW w:w="1378" w:type="dxa"/>
            <w:tcBorders>
              <w:top w:val="nil"/>
              <w:left w:val="nil"/>
              <w:right w:val="nil"/>
            </w:tcBorders>
            <w:shd w:val="clear" w:color="auto" w:fill="auto"/>
            <w:noWrap/>
            <w:vAlign w:val="bottom"/>
            <w:hideMark/>
          </w:tcPr>
          <w:p w14:paraId="2F057817"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-331 286,74</w:t>
            </w:r>
          </w:p>
        </w:tc>
        <w:tc>
          <w:tcPr>
            <w:tcW w:w="1382" w:type="dxa"/>
            <w:tcBorders>
              <w:top w:val="nil"/>
              <w:left w:val="nil"/>
              <w:right w:val="nil"/>
            </w:tcBorders>
            <w:shd w:val="clear" w:color="auto" w:fill="auto"/>
            <w:noWrap/>
            <w:vAlign w:val="bottom"/>
            <w:hideMark/>
          </w:tcPr>
          <w:p w14:paraId="7FDCC41F"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634 000,00</w:t>
            </w:r>
          </w:p>
        </w:tc>
        <w:tc>
          <w:tcPr>
            <w:tcW w:w="1689" w:type="dxa"/>
            <w:tcBorders>
              <w:top w:val="nil"/>
              <w:left w:val="nil"/>
              <w:right w:val="single" w:sz="8" w:space="0" w:color="auto"/>
            </w:tcBorders>
            <w:shd w:val="clear" w:color="auto" w:fill="auto"/>
            <w:noWrap/>
            <w:vAlign w:val="bottom"/>
            <w:hideMark/>
          </w:tcPr>
          <w:p w14:paraId="535CDB30"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-965 286,74</w:t>
            </w:r>
          </w:p>
        </w:tc>
        <w:tc>
          <w:tcPr>
            <w:tcW w:w="663" w:type="dxa"/>
            <w:tcBorders>
              <w:top w:val="nil"/>
              <w:left w:val="nil"/>
              <w:right w:val="single" w:sz="8" w:space="0" w:color="auto"/>
            </w:tcBorders>
            <w:shd w:val="clear" w:color="auto" w:fill="auto"/>
            <w:noWrap/>
            <w:vAlign w:val="bottom"/>
            <w:hideMark/>
          </w:tcPr>
          <w:p w14:paraId="2C519914"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5D69564F" w14:textId="77777777" w:rsidTr="002E6A15">
        <w:trPr>
          <w:trHeight w:val="210"/>
        </w:trPr>
        <w:tc>
          <w:tcPr>
            <w:tcW w:w="991" w:type="dxa"/>
            <w:tcBorders>
              <w:top w:val="nil"/>
              <w:left w:val="single" w:sz="8" w:space="0" w:color="auto"/>
              <w:bottom w:val="single" w:sz="4" w:space="0" w:color="auto"/>
              <w:right w:val="nil"/>
            </w:tcBorders>
            <w:shd w:val="clear" w:color="auto" w:fill="auto"/>
            <w:noWrap/>
            <w:vAlign w:val="bottom"/>
            <w:hideMark/>
          </w:tcPr>
          <w:p w14:paraId="7A5F7B5E"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2994" w:type="dxa"/>
            <w:tcBorders>
              <w:top w:val="nil"/>
              <w:left w:val="nil"/>
              <w:bottom w:val="single" w:sz="4" w:space="0" w:color="auto"/>
              <w:right w:val="nil"/>
            </w:tcBorders>
            <w:shd w:val="clear" w:color="auto" w:fill="auto"/>
            <w:noWrap/>
            <w:vAlign w:val="bottom"/>
            <w:hideMark/>
          </w:tcPr>
          <w:p w14:paraId="3C0CB3BE" w14:textId="77777777" w:rsidR="00453153" w:rsidRPr="00E15009" w:rsidRDefault="00453153" w:rsidP="00453153">
            <w:pPr>
              <w:spacing w:after="0" w:line="240" w:lineRule="auto"/>
              <w:rPr>
                <w:rFonts w:ascii="Arial" w:eastAsia="Times New Roman" w:hAnsi="Arial" w:cs="Arial"/>
                <w:b/>
                <w:bCs/>
                <w:sz w:val="18"/>
                <w:szCs w:val="18"/>
                <w:lang w:eastAsia="nb-NO"/>
              </w:rPr>
            </w:pPr>
          </w:p>
        </w:tc>
        <w:tc>
          <w:tcPr>
            <w:tcW w:w="1378" w:type="dxa"/>
            <w:tcBorders>
              <w:top w:val="nil"/>
              <w:left w:val="nil"/>
              <w:bottom w:val="single" w:sz="4" w:space="0" w:color="auto"/>
              <w:right w:val="nil"/>
            </w:tcBorders>
            <w:shd w:val="clear" w:color="auto" w:fill="auto"/>
            <w:noWrap/>
            <w:vAlign w:val="bottom"/>
            <w:hideMark/>
          </w:tcPr>
          <w:p w14:paraId="4E585DC2" w14:textId="77777777" w:rsidR="00453153" w:rsidRPr="00E15009" w:rsidRDefault="00453153" w:rsidP="00453153">
            <w:pPr>
              <w:spacing w:after="0" w:line="240" w:lineRule="auto"/>
              <w:rPr>
                <w:rFonts w:ascii="Arial" w:eastAsia="Times New Roman" w:hAnsi="Arial" w:cs="Arial"/>
                <w:b/>
                <w:bCs/>
                <w:sz w:val="20"/>
                <w:szCs w:val="20"/>
                <w:lang w:eastAsia="nb-NO"/>
              </w:rPr>
            </w:pPr>
          </w:p>
        </w:tc>
        <w:tc>
          <w:tcPr>
            <w:tcW w:w="1382" w:type="dxa"/>
            <w:tcBorders>
              <w:top w:val="nil"/>
              <w:left w:val="nil"/>
              <w:bottom w:val="single" w:sz="4" w:space="0" w:color="auto"/>
              <w:right w:val="nil"/>
            </w:tcBorders>
            <w:shd w:val="clear" w:color="auto" w:fill="auto"/>
            <w:noWrap/>
            <w:vAlign w:val="bottom"/>
            <w:hideMark/>
          </w:tcPr>
          <w:p w14:paraId="2F11BE3C" w14:textId="77777777" w:rsidR="00453153" w:rsidRPr="00E15009" w:rsidRDefault="00453153" w:rsidP="00453153">
            <w:pPr>
              <w:spacing w:after="0" w:line="240" w:lineRule="auto"/>
              <w:rPr>
                <w:rFonts w:ascii="Arial" w:eastAsia="Times New Roman" w:hAnsi="Arial" w:cs="Arial"/>
                <w:b/>
                <w:bCs/>
                <w:sz w:val="20"/>
                <w:szCs w:val="20"/>
                <w:lang w:eastAsia="nb-NO"/>
              </w:rPr>
            </w:pPr>
          </w:p>
        </w:tc>
        <w:tc>
          <w:tcPr>
            <w:tcW w:w="1689" w:type="dxa"/>
            <w:tcBorders>
              <w:top w:val="nil"/>
              <w:left w:val="nil"/>
              <w:bottom w:val="single" w:sz="4" w:space="0" w:color="auto"/>
              <w:right w:val="nil"/>
            </w:tcBorders>
            <w:shd w:val="clear" w:color="auto" w:fill="auto"/>
            <w:noWrap/>
            <w:vAlign w:val="bottom"/>
            <w:hideMark/>
          </w:tcPr>
          <w:p w14:paraId="56BBC6B5" w14:textId="77777777" w:rsidR="00453153" w:rsidRPr="00E15009" w:rsidRDefault="00453153" w:rsidP="00453153">
            <w:pPr>
              <w:spacing w:after="0" w:line="240" w:lineRule="auto"/>
              <w:rPr>
                <w:rFonts w:ascii="Arial" w:eastAsia="Times New Roman" w:hAnsi="Arial" w:cs="Arial"/>
                <w:b/>
                <w:bCs/>
                <w:sz w:val="20"/>
                <w:szCs w:val="20"/>
                <w:lang w:eastAsia="nb-NO"/>
              </w:rPr>
            </w:pPr>
          </w:p>
        </w:tc>
        <w:tc>
          <w:tcPr>
            <w:tcW w:w="663" w:type="dxa"/>
            <w:tcBorders>
              <w:top w:val="nil"/>
              <w:left w:val="nil"/>
              <w:bottom w:val="single" w:sz="4" w:space="0" w:color="auto"/>
              <w:right w:val="single" w:sz="8" w:space="0" w:color="auto"/>
            </w:tcBorders>
            <w:shd w:val="clear" w:color="auto" w:fill="auto"/>
            <w:noWrap/>
            <w:vAlign w:val="bottom"/>
            <w:hideMark/>
          </w:tcPr>
          <w:p w14:paraId="7CC2EF75"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bl>
    <w:p w14:paraId="2D2109D0"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0BE0496E"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366DBE1A"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2B22CDAE"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713944B4"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3D0DABF2"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508A34CF"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6118D77E"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110FE500"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29D0FDE1"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tbl>
      <w:tblPr>
        <w:tblW w:w="5190" w:type="pct"/>
        <w:tblInd w:w="-356" w:type="dxa"/>
        <w:tblLayout w:type="fixed"/>
        <w:tblCellMar>
          <w:left w:w="70" w:type="dxa"/>
          <w:right w:w="70" w:type="dxa"/>
        </w:tblCellMar>
        <w:tblLook w:val="04A0" w:firstRow="1" w:lastRow="0" w:firstColumn="1" w:lastColumn="0" w:noHBand="0" w:noVBand="1"/>
      </w:tblPr>
      <w:tblGrid>
        <w:gridCol w:w="1001"/>
        <w:gridCol w:w="2665"/>
        <w:gridCol w:w="2506"/>
        <w:gridCol w:w="1951"/>
        <w:gridCol w:w="1575"/>
        <w:gridCol w:w="398"/>
      </w:tblGrid>
      <w:tr w:rsidR="00453153" w:rsidRPr="00E15009" w14:paraId="62B8EC85" w14:textId="77777777" w:rsidTr="002E6A15">
        <w:trPr>
          <w:trHeight w:val="363"/>
        </w:trPr>
        <w:tc>
          <w:tcPr>
            <w:tcW w:w="496" w:type="pct"/>
            <w:tcBorders>
              <w:top w:val="single" w:sz="4" w:space="0" w:color="auto"/>
              <w:left w:val="single" w:sz="8" w:space="0" w:color="auto"/>
              <w:bottom w:val="nil"/>
              <w:right w:val="nil"/>
            </w:tcBorders>
            <w:shd w:val="clear" w:color="auto" w:fill="auto"/>
            <w:noWrap/>
            <w:vAlign w:val="bottom"/>
            <w:hideMark/>
          </w:tcPr>
          <w:p w14:paraId="51A86226"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lastRenderedPageBreak/>
              <w:t> </w:t>
            </w:r>
          </w:p>
        </w:tc>
        <w:tc>
          <w:tcPr>
            <w:tcW w:w="1320" w:type="pct"/>
            <w:tcBorders>
              <w:top w:val="single" w:sz="4" w:space="0" w:color="auto"/>
              <w:left w:val="nil"/>
              <w:bottom w:val="nil"/>
              <w:right w:val="nil"/>
            </w:tcBorders>
            <w:shd w:val="clear" w:color="auto" w:fill="auto"/>
            <w:noWrap/>
            <w:vAlign w:val="bottom"/>
            <w:hideMark/>
          </w:tcPr>
          <w:p w14:paraId="43CA3B99" w14:textId="77777777" w:rsidR="00453153" w:rsidRPr="00E15009" w:rsidRDefault="00453153" w:rsidP="00453153">
            <w:pPr>
              <w:spacing w:after="0" w:line="240" w:lineRule="auto"/>
              <w:rPr>
                <w:rFonts w:ascii="Arial" w:eastAsia="Times New Roman" w:hAnsi="Arial" w:cs="Arial"/>
                <w:b/>
                <w:bCs/>
                <w:sz w:val="28"/>
                <w:szCs w:val="28"/>
                <w:lang w:eastAsia="nb-NO"/>
              </w:rPr>
            </w:pPr>
            <w:r w:rsidRPr="00E15009">
              <w:rPr>
                <w:rFonts w:ascii="Arial" w:eastAsia="Times New Roman" w:hAnsi="Arial" w:cs="Arial"/>
                <w:b/>
                <w:bCs/>
                <w:sz w:val="28"/>
                <w:szCs w:val="28"/>
                <w:lang w:eastAsia="nb-NO"/>
              </w:rPr>
              <w:t>BALANSE</w:t>
            </w:r>
          </w:p>
        </w:tc>
        <w:tc>
          <w:tcPr>
            <w:tcW w:w="2207" w:type="pct"/>
            <w:gridSpan w:val="2"/>
            <w:tcBorders>
              <w:top w:val="single" w:sz="4" w:space="0" w:color="auto"/>
              <w:left w:val="nil"/>
              <w:bottom w:val="nil"/>
              <w:right w:val="nil"/>
            </w:tcBorders>
            <w:shd w:val="clear" w:color="auto" w:fill="auto"/>
            <w:noWrap/>
            <w:vAlign w:val="bottom"/>
            <w:hideMark/>
          </w:tcPr>
          <w:p w14:paraId="405D36B9"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Regnskapsår: 2019</w:t>
            </w:r>
          </w:p>
        </w:tc>
        <w:tc>
          <w:tcPr>
            <w:tcW w:w="780" w:type="pct"/>
            <w:tcBorders>
              <w:top w:val="single" w:sz="4" w:space="0" w:color="auto"/>
              <w:left w:val="nil"/>
              <w:bottom w:val="nil"/>
              <w:right w:val="nil"/>
            </w:tcBorders>
            <w:shd w:val="clear" w:color="auto" w:fill="auto"/>
            <w:noWrap/>
            <w:vAlign w:val="bottom"/>
            <w:hideMark/>
          </w:tcPr>
          <w:p w14:paraId="53091E63"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97" w:type="pct"/>
            <w:tcBorders>
              <w:top w:val="single" w:sz="4" w:space="0" w:color="auto"/>
              <w:left w:val="single" w:sz="8" w:space="0" w:color="auto"/>
              <w:bottom w:val="nil"/>
              <w:right w:val="single" w:sz="8" w:space="0" w:color="auto"/>
            </w:tcBorders>
            <w:shd w:val="clear" w:color="auto" w:fill="auto"/>
            <w:noWrap/>
            <w:vAlign w:val="bottom"/>
            <w:hideMark/>
          </w:tcPr>
          <w:p w14:paraId="1FDFAB3C"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5D48EDFD"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6B568E58"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729FB29D"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1241" w:type="pct"/>
            <w:tcBorders>
              <w:top w:val="nil"/>
              <w:left w:val="nil"/>
              <w:bottom w:val="nil"/>
              <w:right w:val="nil"/>
            </w:tcBorders>
            <w:shd w:val="clear" w:color="auto" w:fill="auto"/>
            <w:noWrap/>
            <w:vAlign w:val="bottom"/>
            <w:hideMark/>
          </w:tcPr>
          <w:p w14:paraId="7394198F"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966" w:type="pct"/>
            <w:tcBorders>
              <w:top w:val="nil"/>
              <w:left w:val="nil"/>
              <w:bottom w:val="nil"/>
              <w:right w:val="nil"/>
            </w:tcBorders>
            <w:shd w:val="clear" w:color="auto" w:fill="auto"/>
            <w:noWrap/>
            <w:vAlign w:val="bottom"/>
            <w:hideMark/>
          </w:tcPr>
          <w:p w14:paraId="13A56BC7"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780" w:type="pct"/>
            <w:tcBorders>
              <w:top w:val="nil"/>
              <w:left w:val="nil"/>
              <w:bottom w:val="nil"/>
              <w:right w:val="nil"/>
            </w:tcBorders>
            <w:shd w:val="clear" w:color="auto" w:fill="auto"/>
            <w:noWrap/>
            <w:vAlign w:val="bottom"/>
            <w:hideMark/>
          </w:tcPr>
          <w:p w14:paraId="4C246944"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2BE7237B"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2B0C0DCD" w14:textId="77777777" w:rsidTr="002E6A15">
        <w:trPr>
          <w:trHeight w:val="257"/>
        </w:trPr>
        <w:tc>
          <w:tcPr>
            <w:tcW w:w="496" w:type="pct"/>
            <w:tcBorders>
              <w:top w:val="nil"/>
              <w:left w:val="single" w:sz="8" w:space="0" w:color="auto"/>
              <w:bottom w:val="single" w:sz="4" w:space="0" w:color="auto"/>
              <w:right w:val="nil"/>
            </w:tcBorders>
            <w:shd w:val="clear" w:color="auto" w:fill="auto"/>
            <w:noWrap/>
            <w:vAlign w:val="bottom"/>
            <w:hideMark/>
          </w:tcPr>
          <w:p w14:paraId="51DEE79D"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Konto</w:t>
            </w:r>
          </w:p>
        </w:tc>
        <w:tc>
          <w:tcPr>
            <w:tcW w:w="1320" w:type="pct"/>
            <w:tcBorders>
              <w:top w:val="nil"/>
              <w:left w:val="nil"/>
              <w:bottom w:val="single" w:sz="4" w:space="0" w:color="auto"/>
              <w:right w:val="nil"/>
            </w:tcBorders>
            <w:shd w:val="clear" w:color="auto" w:fill="auto"/>
            <w:noWrap/>
            <w:vAlign w:val="bottom"/>
            <w:hideMark/>
          </w:tcPr>
          <w:p w14:paraId="6F6850AB"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Tekst</w:t>
            </w:r>
          </w:p>
        </w:tc>
        <w:tc>
          <w:tcPr>
            <w:tcW w:w="1241" w:type="pct"/>
            <w:tcBorders>
              <w:top w:val="nil"/>
              <w:left w:val="nil"/>
              <w:bottom w:val="single" w:sz="4" w:space="0" w:color="auto"/>
              <w:right w:val="nil"/>
            </w:tcBorders>
            <w:shd w:val="clear" w:color="auto" w:fill="auto"/>
            <w:noWrap/>
            <w:vAlign w:val="bottom"/>
            <w:hideMark/>
          </w:tcPr>
          <w:p w14:paraId="0FEB99C6"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xml:space="preserve">             Inngående balanse</w:t>
            </w:r>
          </w:p>
        </w:tc>
        <w:tc>
          <w:tcPr>
            <w:tcW w:w="966" w:type="pct"/>
            <w:tcBorders>
              <w:top w:val="nil"/>
              <w:left w:val="nil"/>
              <w:bottom w:val="single" w:sz="4" w:space="0" w:color="auto"/>
              <w:right w:val="nil"/>
            </w:tcBorders>
            <w:shd w:val="clear" w:color="auto" w:fill="auto"/>
            <w:noWrap/>
            <w:vAlign w:val="bottom"/>
            <w:hideMark/>
          </w:tcPr>
          <w:p w14:paraId="5C76F8E6"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Reelt i perioden</w:t>
            </w:r>
          </w:p>
        </w:tc>
        <w:tc>
          <w:tcPr>
            <w:tcW w:w="780" w:type="pct"/>
            <w:tcBorders>
              <w:top w:val="nil"/>
              <w:left w:val="nil"/>
              <w:bottom w:val="single" w:sz="4" w:space="0" w:color="auto"/>
              <w:right w:val="nil"/>
            </w:tcBorders>
            <w:shd w:val="clear" w:color="auto" w:fill="auto"/>
            <w:noWrap/>
            <w:vAlign w:val="bottom"/>
            <w:hideMark/>
          </w:tcPr>
          <w:p w14:paraId="5B3783B1" w14:textId="77777777" w:rsidR="00453153" w:rsidRPr="00E15009" w:rsidRDefault="00453153" w:rsidP="00453153">
            <w:pPr>
              <w:spacing w:after="0" w:line="240" w:lineRule="auto"/>
              <w:jc w:val="center"/>
              <w:rPr>
                <w:rFonts w:ascii="Arial" w:eastAsia="Times New Roman" w:hAnsi="Arial" w:cs="Arial"/>
                <w:sz w:val="18"/>
                <w:szCs w:val="18"/>
                <w:lang w:eastAsia="nb-NO"/>
              </w:rPr>
            </w:pPr>
            <w:r w:rsidRPr="00E15009">
              <w:rPr>
                <w:rFonts w:ascii="Arial" w:eastAsia="Times New Roman" w:hAnsi="Arial" w:cs="Arial"/>
                <w:sz w:val="18"/>
                <w:szCs w:val="18"/>
                <w:lang w:eastAsia="nb-NO"/>
              </w:rPr>
              <w:t>Utgående balanse</w:t>
            </w:r>
          </w:p>
        </w:tc>
        <w:tc>
          <w:tcPr>
            <w:tcW w:w="197" w:type="pct"/>
            <w:tcBorders>
              <w:top w:val="nil"/>
              <w:left w:val="single" w:sz="8" w:space="0" w:color="auto"/>
              <w:bottom w:val="nil"/>
              <w:right w:val="single" w:sz="8" w:space="0" w:color="auto"/>
            </w:tcBorders>
            <w:shd w:val="clear" w:color="auto" w:fill="auto"/>
            <w:noWrap/>
            <w:vAlign w:val="bottom"/>
            <w:hideMark/>
          </w:tcPr>
          <w:p w14:paraId="7BC40BF7"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59351DDC"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087A29BF"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320" w:type="pct"/>
            <w:tcBorders>
              <w:top w:val="nil"/>
              <w:left w:val="nil"/>
              <w:bottom w:val="nil"/>
              <w:right w:val="nil"/>
            </w:tcBorders>
            <w:shd w:val="clear" w:color="auto" w:fill="auto"/>
            <w:noWrap/>
            <w:vAlign w:val="bottom"/>
            <w:hideMark/>
          </w:tcPr>
          <w:p w14:paraId="51A047AC"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Eiendeler</w:t>
            </w:r>
          </w:p>
        </w:tc>
        <w:tc>
          <w:tcPr>
            <w:tcW w:w="1241" w:type="pct"/>
            <w:tcBorders>
              <w:top w:val="nil"/>
              <w:left w:val="nil"/>
              <w:bottom w:val="nil"/>
              <w:right w:val="nil"/>
            </w:tcBorders>
            <w:shd w:val="clear" w:color="auto" w:fill="auto"/>
            <w:noWrap/>
            <w:vAlign w:val="bottom"/>
            <w:hideMark/>
          </w:tcPr>
          <w:p w14:paraId="0CEA6FAC"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966" w:type="pct"/>
            <w:tcBorders>
              <w:top w:val="nil"/>
              <w:left w:val="nil"/>
              <w:bottom w:val="nil"/>
              <w:right w:val="nil"/>
            </w:tcBorders>
            <w:shd w:val="clear" w:color="auto" w:fill="auto"/>
            <w:noWrap/>
            <w:vAlign w:val="bottom"/>
            <w:hideMark/>
          </w:tcPr>
          <w:p w14:paraId="18CAD953"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780" w:type="pct"/>
            <w:tcBorders>
              <w:top w:val="nil"/>
              <w:left w:val="nil"/>
              <w:bottom w:val="nil"/>
              <w:right w:val="nil"/>
            </w:tcBorders>
            <w:shd w:val="clear" w:color="auto" w:fill="auto"/>
            <w:noWrap/>
            <w:vAlign w:val="bottom"/>
            <w:hideMark/>
          </w:tcPr>
          <w:p w14:paraId="390015B3"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534D57FB"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58873BBF"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65C76D6B"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320" w:type="pct"/>
            <w:tcBorders>
              <w:top w:val="nil"/>
              <w:left w:val="nil"/>
              <w:bottom w:val="nil"/>
              <w:right w:val="nil"/>
            </w:tcBorders>
            <w:shd w:val="clear" w:color="auto" w:fill="auto"/>
            <w:noWrap/>
            <w:vAlign w:val="bottom"/>
            <w:hideMark/>
          </w:tcPr>
          <w:p w14:paraId="2EBD7C50" w14:textId="77777777" w:rsidR="00453153" w:rsidRPr="00E15009" w:rsidRDefault="00453153" w:rsidP="00453153">
            <w:pPr>
              <w:spacing w:after="0" w:line="240" w:lineRule="auto"/>
              <w:rPr>
                <w:rFonts w:ascii="Arial" w:eastAsia="Times New Roman" w:hAnsi="Arial" w:cs="Arial"/>
                <w:b/>
                <w:bCs/>
                <w:sz w:val="18"/>
                <w:szCs w:val="18"/>
                <w:u w:val="single"/>
                <w:lang w:eastAsia="nb-NO"/>
              </w:rPr>
            </w:pPr>
            <w:r w:rsidRPr="00E15009">
              <w:rPr>
                <w:rFonts w:ascii="Arial" w:eastAsia="Times New Roman" w:hAnsi="Arial" w:cs="Arial"/>
                <w:b/>
                <w:bCs/>
                <w:sz w:val="18"/>
                <w:szCs w:val="18"/>
                <w:u w:val="single"/>
                <w:lang w:eastAsia="nb-NO"/>
              </w:rPr>
              <w:t>Omløpsmidler</w:t>
            </w:r>
          </w:p>
        </w:tc>
        <w:tc>
          <w:tcPr>
            <w:tcW w:w="1241" w:type="pct"/>
            <w:tcBorders>
              <w:top w:val="nil"/>
              <w:left w:val="nil"/>
              <w:bottom w:val="nil"/>
              <w:right w:val="nil"/>
            </w:tcBorders>
            <w:shd w:val="clear" w:color="auto" w:fill="auto"/>
            <w:noWrap/>
            <w:vAlign w:val="bottom"/>
            <w:hideMark/>
          </w:tcPr>
          <w:p w14:paraId="3656C5C1"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966" w:type="pct"/>
            <w:tcBorders>
              <w:top w:val="nil"/>
              <w:left w:val="nil"/>
              <w:bottom w:val="nil"/>
              <w:right w:val="nil"/>
            </w:tcBorders>
            <w:shd w:val="clear" w:color="auto" w:fill="auto"/>
            <w:noWrap/>
            <w:vAlign w:val="bottom"/>
            <w:hideMark/>
          </w:tcPr>
          <w:p w14:paraId="39ED5BE6"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780" w:type="pct"/>
            <w:tcBorders>
              <w:top w:val="nil"/>
              <w:left w:val="nil"/>
              <w:bottom w:val="nil"/>
              <w:right w:val="nil"/>
            </w:tcBorders>
            <w:shd w:val="clear" w:color="auto" w:fill="auto"/>
            <w:noWrap/>
            <w:vAlign w:val="bottom"/>
            <w:hideMark/>
          </w:tcPr>
          <w:p w14:paraId="61EB57C6"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1C93433D"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482E8F29"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570BFE41"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320" w:type="pct"/>
            <w:tcBorders>
              <w:top w:val="nil"/>
              <w:left w:val="nil"/>
              <w:bottom w:val="nil"/>
              <w:right w:val="nil"/>
            </w:tcBorders>
            <w:shd w:val="clear" w:color="auto" w:fill="auto"/>
            <w:noWrap/>
            <w:vAlign w:val="bottom"/>
            <w:hideMark/>
          </w:tcPr>
          <w:p w14:paraId="0225E4B9"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Fordringer</w:t>
            </w:r>
          </w:p>
        </w:tc>
        <w:tc>
          <w:tcPr>
            <w:tcW w:w="1241" w:type="pct"/>
            <w:tcBorders>
              <w:top w:val="nil"/>
              <w:left w:val="nil"/>
              <w:bottom w:val="nil"/>
              <w:right w:val="nil"/>
            </w:tcBorders>
            <w:shd w:val="clear" w:color="auto" w:fill="auto"/>
            <w:noWrap/>
            <w:vAlign w:val="bottom"/>
            <w:hideMark/>
          </w:tcPr>
          <w:p w14:paraId="02C45046" w14:textId="77777777" w:rsidR="00453153" w:rsidRPr="00E15009" w:rsidRDefault="00453153" w:rsidP="00453153">
            <w:pPr>
              <w:spacing w:after="0" w:line="240" w:lineRule="auto"/>
              <w:jc w:val="center"/>
              <w:rPr>
                <w:rFonts w:ascii="Arial" w:eastAsia="Times New Roman" w:hAnsi="Arial" w:cs="Arial"/>
                <w:sz w:val="20"/>
                <w:szCs w:val="20"/>
                <w:lang w:eastAsia="nb-NO"/>
              </w:rPr>
            </w:pPr>
          </w:p>
        </w:tc>
        <w:tc>
          <w:tcPr>
            <w:tcW w:w="966" w:type="pct"/>
            <w:tcBorders>
              <w:top w:val="nil"/>
              <w:left w:val="nil"/>
              <w:bottom w:val="nil"/>
              <w:right w:val="nil"/>
            </w:tcBorders>
            <w:shd w:val="clear" w:color="auto" w:fill="auto"/>
            <w:noWrap/>
            <w:vAlign w:val="bottom"/>
            <w:hideMark/>
          </w:tcPr>
          <w:p w14:paraId="40483059" w14:textId="77777777" w:rsidR="00453153" w:rsidRPr="00E15009" w:rsidRDefault="00453153" w:rsidP="00453153">
            <w:pPr>
              <w:spacing w:after="0" w:line="240" w:lineRule="auto"/>
              <w:jc w:val="center"/>
              <w:rPr>
                <w:rFonts w:ascii="Arial" w:eastAsia="Times New Roman" w:hAnsi="Arial" w:cs="Arial"/>
                <w:sz w:val="20"/>
                <w:szCs w:val="20"/>
                <w:lang w:eastAsia="nb-NO"/>
              </w:rPr>
            </w:pPr>
          </w:p>
        </w:tc>
        <w:tc>
          <w:tcPr>
            <w:tcW w:w="780" w:type="pct"/>
            <w:tcBorders>
              <w:top w:val="nil"/>
              <w:left w:val="nil"/>
              <w:bottom w:val="nil"/>
              <w:right w:val="nil"/>
            </w:tcBorders>
            <w:shd w:val="clear" w:color="auto" w:fill="auto"/>
            <w:noWrap/>
            <w:vAlign w:val="bottom"/>
            <w:hideMark/>
          </w:tcPr>
          <w:p w14:paraId="2C73A989" w14:textId="77777777" w:rsidR="00453153" w:rsidRPr="00E15009" w:rsidRDefault="00453153" w:rsidP="00453153">
            <w:pPr>
              <w:spacing w:after="0" w:line="240" w:lineRule="auto"/>
              <w:jc w:val="right"/>
              <w:rPr>
                <w:rFonts w:ascii="Arial" w:eastAsia="Times New Roman" w:hAnsi="Arial" w:cs="Arial"/>
                <w:sz w:val="18"/>
                <w:szCs w:val="18"/>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6C3BAB7B"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5DA813D0"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3D36ECF0"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1511</w:t>
            </w:r>
          </w:p>
        </w:tc>
        <w:tc>
          <w:tcPr>
            <w:tcW w:w="1320" w:type="pct"/>
            <w:tcBorders>
              <w:top w:val="nil"/>
              <w:left w:val="nil"/>
              <w:right w:val="nil"/>
            </w:tcBorders>
            <w:shd w:val="clear" w:color="auto" w:fill="auto"/>
            <w:noWrap/>
            <w:vAlign w:val="bottom"/>
            <w:hideMark/>
          </w:tcPr>
          <w:p w14:paraId="7F2C933E"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Kundefordringer</w:t>
            </w:r>
          </w:p>
        </w:tc>
        <w:tc>
          <w:tcPr>
            <w:tcW w:w="1241" w:type="pct"/>
            <w:tcBorders>
              <w:top w:val="nil"/>
              <w:left w:val="nil"/>
              <w:right w:val="nil"/>
            </w:tcBorders>
            <w:shd w:val="clear" w:color="auto" w:fill="auto"/>
            <w:noWrap/>
            <w:vAlign w:val="bottom"/>
            <w:hideMark/>
          </w:tcPr>
          <w:p w14:paraId="6C19AC7A"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xml:space="preserve">  23 250,00</w:t>
            </w:r>
          </w:p>
        </w:tc>
        <w:tc>
          <w:tcPr>
            <w:tcW w:w="966" w:type="pct"/>
            <w:tcBorders>
              <w:top w:val="nil"/>
              <w:left w:val="nil"/>
              <w:right w:val="nil"/>
            </w:tcBorders>
            <w:shd w:val="clear" w:color="auto" w:fill="auto"/>
            <w:noWrap/>
            <w:vAlign w:val="bottom"/>
            <w:hideMark/>
          </w:tcPr>
          <w:p w14:paraId="2FFAC75F" w14:textId="77777777" w:rsidR="00453153" w:rsidRPr="00E15009" w:rsidRDefault="00453153" w:rsidP="00453153">
            <w:pPr>
              <w:spacing w:after="0" w:line="240" w:lineRule="auto"/>
              <w:jc w:val="center"/>
              <w:rPr>
                <w:rFonts w:ascii="Arial" w:eastAsia="Times New Roman" w:hAnsi="Arial" w:cs="Arial"/>
                <w:sz w:val="18"/>
                <w:szCs w:val="18"/>
                <w:lang w:eastAsia="nb-NO"/>
              </w:rPr>
            </w:pPr>
            <w:r w:rsidRPr="00E15009">
              <w:rPr>
                <w:rFonts w:ascii="Arial" w:eastAsia="Times New Roman" w:hAnsi="Arial" w:cs="Arial"/>
                <w:sz w:val="18"/>
                <w:szCs w:val="18"/>
                <w:lang w:eastAsia="nb-NO"/>
              </w:rPr>
              <w:t xml:space="preserve">  23 250,00</w:t>
            </w:r>
          </w:p>
        </w:tc>
        <w:tc>
          <w:tcPr>
            <w:tcW w:w="780" w:type="pct"/>
            <w:tcBorders>
              <w:top w:val="nil"/>
              <w:left w:val="nil"/>
              <w:right w:val="nil"/>
            </w:tcBorders>
            <w:shd w:val="clear" w:color="auto" w:fill="auto"/>
            <w:noWrap/>
            <w:vAlign w:val="bottom"/>
          </w:tcPr>
          <w:p w14:paraId="42BF5583"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0,00</w:t>
            </w:r>
          </w:p>
        </w:tc>
        <w:tc>
          <w:tcPr>
            <w:tcW w:w="197" w:type="pct"/>
            <w:tcBorders>
              <w:top w:val="nil"/>
              <w:left w:val="single" w:sz="8" w:space="0" w:color="auto"/>
              <w:bottom w:val="nil"/>
              <w:right w:val="single" w:sz="8" w:space="0" w:color="auto"/>
            </w:tcBorders>
            <w:shd w:val="clear" w:color="auto" w:fill="auto"/>
            <w:noWrap/>
            <w:vAlign w:val="bottom"/>
            <w:hideMark/>
          </w:tcPr>
          <w:p w14:paraId="41405FCD"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02141A83"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140CF253"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2750</w:t>
            </w:r>
          </w:p>
        </w:tc>
        <w:tc>
          <w:tcPr>
            <w:tcW w:w="1320" w:type="pct"/>
            <w:tcBorders>
              <w:top w:val="nil"/>
              <w:left w:val="nil"/>
              <w:bottom w:val="single" w:sz="4" w:space="0" w:color="auto"/>
              <w:right w:val="nil"/>
            </w:tcBorders>
            <w:shd w:val="clear" w:color="auto" w:fill="auto"/>
            <w:noWrap/>
            <w:vAlign w:val="bottom"/>
            <w:hideMark/>
          </w:tcPr>
          <w:p w14:paraId="4FB912DF"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Oppgjørskonto merverdiavgift</w:t>
            </w:r>
          </w:p>
        </w:tc>
        <w:tc>
          <w:tcPr>
            <w:tcW w:w="1241" w:type="pct"/>
            <w:tcBorders>
              <w:top w:val="nil"/>
              <w:left w:val="nil"/>
              <w:bottom w:val="single" w:sz="4" w:space="0" w:color="auto"/>
              <w:right w:val="nil"/>
            </w:tcBorders>
            <w:shd w:val="clear" w:color="auto" w:fill="auto"/>
            <w:noWrap/>
            <w:vAlign w:val="bottom"/>
            <w:hideMark/>
          </w:tcPr>
          <w:p w14:paraId="0A15E21C"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272 633,20</w:t>
            </w:r>
          </w:p>
        </w:tc>
        <w:tc>
          <w:tcPr>
            <w:tcW w:w="966" w:type="pct"/>
            <w:tcBorders>
              <w:top w:val="nil"/>
              <w:left w:val="nil"/>
              <w:bottom w:val="single" w:sz="4" w:space="0" w:color="auto"/>
              <w:right w:val="nil"/>
            </w:tcBorders>
            <w:shd w:val="clear" w:color="auto" w:fill="auto"/>
            <w:noWrap/>
            <w:vAlign w:val="bottom"/>
            <w:hideMark/>
          </w:tcPr>
          <w:p w14:paraId="049011A2" w14:textId="77777777" w:rsidR="00453153" w:rsidRPr="00E15009" w:rsidRDefault="00453153" w:rsidP="00453153">
            <w:pPr>
              <w:spacing w:after="0" w:line="240" w:lineRule="auto"/>
              <w:jc w:val="center"/>
              <w:rPr>
                <w:rFonts w:ascii="Arial" w:eastAsia="Times New Roman" w:hAnsi="Arial" w:cs="Arial"/>
                <w:sz w:val="18"/>
                <w:szCs w:val="18"/>
                <w:lang w:eastAsia="nb-NO"/>
              </w:rPr>
            </w:pPr>
            <w:r w:rsidRPr="00E15009">
              <w:rPr>
                <w:rFonts w:ascii="Arial" w:eastAsia="Times New Roman" w:hAnsi="Arial" w:cs="Arial"/>
                <w:sz w:val="18"/>
                <w:szCs w:val="18"/>
                <w:lang w:eastAsia="nb-NO"/>
              </w:rPr>
              <w:t>162 590,00</w:t>
            </w:r>
          </w:p>
        </w:tc>
        <w:tc>
          <w:tcPr>
            <w:tcW w:w="780" w:type="pct"/>
            <w:tcBorders>
              <w:top w:val="nil"/>
              <w:left w:val="nil"/>
              <w:bottom w:val="single" w:sz="4" w:space="0" w:color="auto"/>
              <w:right w:val="nil"/>
            </w:tcBorders>
            <w:shd w:val="clear" w:color="auto" w:fill="auto"/>
            <w:noWrap/>
            <w:vAlign w:val="bottom"/>
          </w:tcPr>
          <w:p w14:paraId="260135F1"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110 043,20</w:t>
            </w:r>
          </w:p>
        </w:tc>
        <w:tc>
          <w:tcPr>
            <w:tcW w:w="197" w:type="pct"/>
            <w:tcBorders>
              <w:top w:val="nil"/>
              <w:left w:val="single" w:sz="8" w:space="0" w:color="auto"/>
              <w:bottom w:val="nil"/>
              <w:right w:val="single" w:sz="8" w:space="0" w:color="auto"/>
            </w:tcBorders>
            <w:shd w:val="clear" w:color="auto" w:fill="auto"/>
            <w:noWrap/>
            <w:vAlign w:val="bottom"/>
            <w:hideMark/>
          </w:tcPr>
          <w:p w14:paraId="177F19F9"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12F92F6C"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5849B7C7"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single" w:sz="4" w:space="0" w:color="auto"/>
              <w:left w:val="nil"/>
              <w:bottom w:val="nil"/>
              <w:right w:val="nil"/>
            </w:tcBorders>
            <w:shd w:val="clear" w:color="auto" w:fill="auto"/>
            <w:noWrap/>
            <w:vAlign w:val="bottom"/>
            <w:hideMark/>
          </w:tcPr>
          <w:p w14:paraId="1F1C433C"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Fordringer</w:t>
            </w:r>
          </w:p>
        </w:tc>
        <w:tc>
          <w:tcPr>
            <w:tcW w:w="1241" w:type="pct"/>
            <w:tcBorders>
              <w:top w:val="single" w:sz="4" w:space="0" w:color="auto"/>
              <w:left w:val="nil"/>
              <w:bottom w:val="nil"/>
              <w:right w:val="nil"/>
            </w:tcBorders>
            <w:shd w:val="clear" w:color="auto" w:fill="auto"/>
            <w:noWrap/>
            <w:vAlign w:val="bottom"/>
            <w:hideMark/>
          </w:tcPr>
          <w:p w14:paraId="1A4C1B88"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295 883,20</w:t>
            </w:r>
          </w:p>
        </w:tc>
        <w:tc>
          <w:tcPr>
            <w:tcW w:w="966" w:type="pct"/>
            <w:tcBorders>
              <w:top w:val="single" w:sz="4" w:space="0" w:color="auto"/>
              <w:left w:val="nil"/>
              <w:bottom w:val="nil"/>
              <w:right w:val="nil"/>
            </w:tcBorders>
            <w:shd w:val="clear" w:color="auto" w:fill="auto"/>
            <w:noWrap/>
            <w:vAlign w:val="bottom"/>
            <w:hideMark/>
          </w:tcPr>
          <w:p w14:paraId="74C8F5DD"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185 840,00</w:t>
            </w:r>
          </w:p>
        </w:tc>
        <w:tc>
          <w:tcPr>
            <w:tcW w:w="780" w:type="pct"/>
            <w:tcBorders>
              <w:top w:val="single" w:sz="4" w:space="0" w:color="auto"/>
              <w:left w:val="nil"/>
              <w:bottom w:val="nil"/>
              <w:right w:val="nil"/>
            </w:tcBorders>
            <w:shd w:val="clear" w:color="auto" w:fill="auto"/>
            <w:noWrap/>
            <w:vAlign w:val="bottom"/>
          </w:tcPr>
          <w:p w14:paraId="5C8D07BC"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110 043,20</w:t>
            </w:r>
          </w:p>
        </w:tc>
        <w:tc>
          <w:tcPr>
            <w:tcW w:w="197" w:type="pct"/>
            <w:tcBorders>
              <w:top w:val="nil"/>
              <w:left w:val="single" w:sz="8" w:space="0" w:color="auto"/>
              <w:bottom w:val="nil"/>
              <w:right w:val="single" w:sz="8" w:space="0" w:color="auto"/>
            </w:tcBorders>
            <w:shd w:val="clear" w:color="auto" w:fill="auto"/>
            <w:noWrap/>
            <w:vAlign w:val="bottom"/>
            <w:hideMark/>
          </w:tcPr>
          <w:p w14:paraId="296E993B"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40686579"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7C9D048B"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2EC43F2F" w14:textId="77777777" w:rsidR="00453153" w:rsidRPr="00E15009" w:rsidRDefault="00453153" w:rsidP="00453153">
            <w:pPr>
              <w:spacing w:after="0" w:line="240" w:lineRule="auto"/>
              <w:rPr>
                <w:rFonts w:ascii="Arial" w:eastAsia="Times New Roman" w:hAnsi="Arial" w:cs="Arial"/>
                <w:b/>
                <w:bCs/>
                <w:sz w:val="18"/>
                <w:szCs w:val="18"/>
                <w:lang w:eastAsia="nb-NO"/>
              </w:rPr>
            </w:pPr>
          </w:p>
        </w:tc>
        <w:tc>
          <w:tcPr>
            <w:tcW w:w="1241" w:type="pct"/>
            <w:tcBorders>
              <w:top w:val="nil"/>
              <w:left w:val="nil"/>
              <w:bottom w:val="nil"/>
              <w:right w:val="nil"/>
            </w:tcBorders>
            <w:shd w:val="clear" w:color="auto" w:fill="auto"/>
            <w:noWrap/>
            <w:vAlign w:val="bottom"/>
            <w:hideMark/>
          </w:tcPr>
          <w:p w14:paraId="39B8BD20"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966" w:type="pct"/>
            <w:tcBorders>
              <w:top w:val="nil"/>
              <w:left w:val="nil"/>
              <w:bottom w:val="nil"/>
              <w:right w:val="nil"/>
            </w:tcBorders>
            <w:shd w:val="clear" w:color="auto" w:fill="auto"/>
            <w:noWrap/>
            <w:vAlign w:val="bottom"/>
            <w:hideMark/>
          </w:tcPr>
          <w:p w14:paraId="7F3C404D" w14:textId="77777777" w:rsidR="00453153" w:rsidRPr="00E15009" w:rsidRDefault="00453153" w:rsidP="00453153">
            <w:pPr>
              <w:spacing w:after="0" w:line="240" w:lineRule="auto"/>
              <w:jc w:val="center"/>
              <w:rPr>
                <w:rFonts w:ascii="Arial" w:eastAsia="Times New Roman" w:hAnsi="Arial" w:cs="Arial"/>
                <w:sz w:val="18"/>
                <w:szCs w:val="18"/>
                <w:lang w:eastAsia="nb-NO"/>
              </w:rPr>
            </w:pPr>
          </w:p>
        </w:tc>
        <w:tc>
          <w:tcPr>
            <w:tcW w:w="780" w:type="pct"/>
            <w:tcBorders>
              <w:top w:val="nil"/>
              <w:left w:val="nil"/>
              <w:bottom w:val="nil"/>
              <w:right w:val="nil"/>
            </w:tcBorders>
            <w:shd w:val="clear" w:color="auto" w:fill="auto"/>
            <w:noWrap/>
            <w:vAlign w:val="bottom"/>
          </w:tcPr>
          <w:p w14:paraId="457BB558" w14:textId="77777777" w:rsidR="00453153" w:rsidRPr="00E15009" w:rsidRDefault="00453153" w:rsidP="00453153">
            <w:pPr>
              <w:spacing w:after="0" w:line="240" w:lineRule="auto"/>
              <w:jc w:val="right"/>
              <w:rPr>
                <w:rFonts w:ascii="Arial" w:eastAsia="Times New Roman" w:hAnsi="Arial" w:cs="Arial"/>
                <w:sz w:val="18"/>
                <w:szCs w:val="18"/>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35E8D60C"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77791CC3"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0009A801"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0D7EE810"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Bankinnskudd, kontanter o.l</w:t>
            </w:r>
          </w:p>
        </w:tc>
        <w:tc>
          <w:tcPr>
            <w:tcW w:w="1241" w:type="pct"/>
            <w:tcBorders>
              <w:top w:val="nil"/>
              <w:left w:val="nil"/>
              <w:bottom w:val="nil"/>
              <w:right w:val="nil"/>
            </w:tcBorders>
            <w:shd w:val="clear" w:color="auto" w:fill="auto"/>
            <w:noWrap/>
            <w:vAlign w:val="bottom"/>
            <w:hideMark/>
          </w:tcPr>
          <w:p w14:paraId="58995C0B"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966" w:type="pct"/>
            <w:tcBorders>
              <w:top w:val="nil"/>
              <w:left w:val="nil"/>
              <w:bottom w:val="nil"/>
              <w:right w:val="nil"/>
            </w:tcBorders>
            <w:shd w:val="clear" w:color="auto" w:fill="auto"/>
            <w:noWrap/>
            <w:vAlign w:val="bottom"/>
            <w:hideMark/>
          </w:tcPr>
          <w:p w14:paraId="0E6CFC44" w14:textId="77777777" w:rsidR="00453153" w:rsidRPr="00E15009" w:rsidRDefault="00453153" w:rsidP="00453153">
            <w:pPr>
              <w:spacing w:after="0" w:line="240" w:lineRule="auto"/>
              <w:jc w:val="center"/>
              <w:rPr>
                <w:rFonts w:ascii="Arial" w:eastAsia="Times New Roman" w:hAnsi="Arial" w:cs="Arial"/>
                <w:sz w:val="18"/>
                <w:szCs w:val="18"/>
                <w:lang w:eastAsia="nb-NO"/>
              </w:rPr>
            </w:pPr>
          </w:p>
        </w:tc>
        <w:tc>
          <w:tcPr>
            <w:tcW w:w="780" w:type="pct"/>
            <w:tcBorders>
              <w:top w:val="nil"/>
              <w:left w:val="nil"/>
              <w:bottom w:val="nil"/>
              <w:right w:val="nil"/>
            </w:tcBorders>
            <w:shd w:val="clear" w:color="auto" w:fill="auto"/>
            <w:noWrap/>
            <w:vAlign w:val="bottom"/>
          </w:tcPr>
          <w:p w14:paraId="06167E0B" w14:textId="77777777" w:rsidR="00453153" w:rsidRPr="00E15009" w:rsidRDefault="00453153" w:rsidP="00453153">
            <w:pPr>
              <w:spacing w:after="0" w:line="240" w:lineRule="auto"/>
              <w:jc w:val="right"/>
              <w:rPr>
                <w:rFonts w:ascii="Arial" w:eastAsia="Times New Roman" w:hAnsi="Arial" w:cs="Arial"/>
                <w:sz w:val="18"/>
                <w:szCs w:val="18"/>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27EE2E76"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65064983"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7C515202"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1920</w:t>
            </w:r>
          </w:p>
        </w:tc>
        <w:tc>
          <w:tcPr>
            <w:tcW w:w="1320" w:type="pct"/>
            <w:tcBorders>
              <w:top w:val="nil"/>
              <w:left w:val="nil"/>
              <w:bottom w:val="nil"/>
              <w:right w:val="nil"/>
            </w:tcBorders>
            <w:shd w:val="clear" w:color="auto" w:fill="auto"/>
            <w:noWrap/>
            <w:vAlign w:val="bottom"/>
            <w:hideMark/>
          </w:tcPr>
          <w:p w14:paraId="56C40997"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DNB 7874.05.01223</w:t>
            </w:r>
          </w:p>
        </w:tc>
        <w:tc>
          <w:tcPr>
            <w:tcW w:w="1241" w:type="pct"/>
            <w:tcBorders>
              <w:top w:val="nil"/>
              <w:left w:val="nil"/>
              <w:bottom w:val="nil"/>
              <w:right w:val="nil"/>
            </w:tcBorders>
            <w:shd w:val="clear" w:color="auto" w:fill="auto"/>
            <w:noWrap/>
            <w:vAlign w:val="bottom"/>
            <w:hideMark/>
          </w:tcPr>
          <w:p w14:paraId="39B0D13A"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xml:space="preserve">  345 711,37</w:t>
            </w:r>
          </w:p>
        </w:tc>
        <w:tc>
          <w:tcPr>
            <w:tcW w:w="966" w:type="pct"/>
            <w:tcBorders>
              <w:top w:val="nil"/>
              <w:left w:val="nil"/>
              <w:bottom w:val="nil"/>
              <w:right w:val="nil"/>
            </w:tcBorders>
            <w:shd w:val="clear" w:color="auto" w:fill="auto"/>
            <w:noWrap/>
            <w:vAlign w:val="bottom"/>
            <w:hideMark/>
          </w:tcPr>
          <w:p w14:paraId="4F578313"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xml:space="preserve">        -301 227,54</w:t>
            </w:r>
          </w:p>
        </w:tc>
        <w:tc>
          <w:tcPr>
            <w:tcW w:w="780" w:type="pct"/>
            <w:tcBorders>
              <w:top w:val="nil"/>
              <w:left w:val="nil"/>
              <w:bottom w:val="nil"/>
              <w:right w:val="nil"/>
            </w:tcBorders>
            <w:shd w:val="clear" w:color="auto" w:fill="auto"/>
            <w:noWrap/>
            <w:vAlign w:val="bottom"/>
          </w:tcPr>
          <w:p w14:paraId="6B4C440B"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646 938,91</w:t>
            </w:r>
          </w:p>
        </w:tc>
        <w:tc>
          <w:tcPr>
            <w:tcW w:w="197" w:type="pct"/>
            <w:tcBorders>
              <w:top w:val="nil"/>
              <w:left w:val="single" w:sz="8" w:space="0" w:color="auto"/>
              <w:bottom w:val="nil"/>
              <w:right w:val="single" w:sz="8" w:space="0" w:color="auto"/>
            </w:tcBorders>
            <w:shd w:val="clear" w:color="auto" w:fill="auto"/>
            <w:noWrap/>
            <w:vAlign w:val="bottom"/>
            <w:hideMark/>
          </w:tcPr>
          <w:p w14:paraId="67DB5986"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16AFCC2B"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3D3F0CA5"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1921</w:t>
            </w:r>
          </w:p>
        </w:tc>
        <w:tc>
          <w:tcPr>
            <w:tcW w:w="1320" w:type="pct"/>
            <w:tcBorders>
              <w:top w:val="nil"/>
              <w:left w:val="nil"/>
              <w:bottom w:val="nil"/>
              <w:right w:val="nil"/>
            </w:tcBorders>
            <w:shd w:val="clear" w:color="auto" w:fill="auto"/>
            <w:noWrap/>
            <w:vAlign w:val="bottom"/>
            <w:hideMark/>
          </w:tcPr>
          <w:p w14:paraId="36D4D88E"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DNB 5005.42.16189</w:t>
            </w:r>
          </w:p>
        </w:tc>
        <w:tc>
          <w:tcPr>
            <w:tcW w:w="1241" w:type="pct"/>
            <w:tcBorders>
              <w:top w:val="nil"/>
              <w:left w:val="nil"/>
              <w:bottom w:val="single" w:sz="4" w:space="0" w:color="auto"/>
              <w:right w:val="nil"/>
            </w:tcBorders>
            <w:shd w:val="clear" w:color="auto" w:fill="auto"/>
            <w:noWrap/>
            <w:vAlign w:val="bottom"/>
            <w:hideMark/>
          </w:tcPr>
          <w:p w14:paraId="1E84856C"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1 694 176,54</w:t>
            </w:r>
          </w:p>
        </w:tc>
        <w:tc>
          <w:tcPr>
            <w:tcW w:w="966" w:type="pct"/>
            <w:tcBorders>
              <w:top w:val="nil"/>
              <w:left w:val="nil"/>
              <w:bottom w:val="nil"/>
              <w:right w:val="nil"/>
            </w:tcBorders>
            <w:shd w:val="clear" w:color="auto" w:fill="auto"/>
            <w:noWrap/>
            <w:vAlign w:val="bottom"/>
            <w:hideMark/>
          </w:tcPr>
          <w:p w14:paraId="5CFF3ECC" w14:textId="77777777" w:rsidR="00453153" w:rsidRPr="00E15009" w:rsidRDefault="00453153" w:rsidP="00453153">
            <w:pPr>
              <w:spacing w:after="0" w:line="240" w:lineRule="auto"/>
              <w:jc w:val="center"/>
              <w:rPr>
                <w:rFonts w:ascii="Arial" w:eastAsia="Times New Roman" w:hAnsi="Arial" w:cs="Arial"/>
                <w:sz w:val="18"/>
                <w:szCs w:val="18"/>
                <w:lang w:eastAsia="nb-NO"/>
              </w:rPr>
            </w:pPr>
            <w:r w:rsidRPr="00E15009">
              <w:rPr>
                <w:rFonts w:ascii="Arial" w:eastAsia="Times New Roman" w:hAnsi="Arial" w:cs="Arial"/>
                <w:sz w:val="18"/>
                <w:szCs w:val="18"/>
                <w:lang w:eastAsia="nb-NO"/>
              </w:rPr>
              <w:t xml:space="preserve">  -22 598,83</w:t>
            </w:r>
          </w:p>
        </w:tc>
        <w:tc>
          <w:tcPr>
            <w:tcW w:w="780" w:type="pct"/>
            <w:tcBorders>
              <w:top w:val="nil"/>
              <w:left w:val="nil"/>
              <w:bottom w:val="single" w:sz="4" w:space="0" w:color="auto"/>
              <w:right w:val="nil"/>
            </w:tcBorders>
            <w:shd w:val="clear" w:color="auto" w:fill="auto"/>
            <w:noWrap/>
            <w:vAlign w:val="bottom"/>
          </w:tcPr>
          <w:p w14:paraId="47190BA6"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1 716 775,37</w:t>
            </w:r>
          </w:p>
        </w:tc>
        <w:tc>
          <w:tcPr>
            <w:tcW w:w="197" w:type="pct"/>
            <w:tcBorders>
              <w:top w:val="nil"/>
              <w:left w:val="single" w:sz="8" w:space="0" w:color="auto"/>
              <w:bottom w:val="nil"/>
              <w:right w:val="single" w:sz="8" w:space="0" w:color="auto"/>
            </w:tcBorders>
            <w:shd w:val="clear" w:color="auto" w:fill="auto"/>
            <w:noWrap/>
            <w:vAlign w:val="bottom"/>
            <w:hideMark/>
          </w:tcPr>
          <w:p w14:paraId="26E0BC98"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44666622"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713842E4"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166B2AA7"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xml:space="preserve">SUM </w:t>
            </w:r>
            <w:r w:rsidRPr="00E15009">
              <w:rPr>
                <w:rFonts w:ascii="Arial" w:eastAsia="Times New Roman" w:hAnsi="Arial" w:cs="Arial"/>
                <w:b/>
                <w:bCs/>
                <w:sz w:val="16"/>
                <w:szCs w:val="16"/>
                <w:lang w:eastAsia="nb-NO"/>
              </w:rPr>
              <w:t>Bankinnskudd</w:t>
            </w:r>
          </w:p>
        </w:tc>
        <w:tc>
          <w:tcPr>
            <w:tcW w:w="1241" w:type="pct"/>
            <w:tcBorders>
              <w:top w:val="nil"/>
              <w:left w:val="nil"/>
              <w:bottom w:val="single" w:sz="4" w:space="0" w:color="auto"/>
              <w:right w:val="nil"/>
            </w:tcBorders>
            <w:shd w:val="clear" w:color="auto" w:fill="auto"/>
            <w:noWrap/>
            <w:vAlign w:val="bottom"/>
            <w:hideMark/>
          </w:tcPr>
          <w:p w14:paraId="28500C08"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2 039 887,91</w:t>
            </w:r>
          </w:p>
        </w:tc>
        <w:tc>
          <w:tcPr>
            <w:tcW w:w="966" w:type="pct"/>
            <w:tcBorders>
              <w:top w:val="single" w:sz="4" w:space="0" w:color="auto"/>
              <w:left w:val="nil"/>
              <w:bottom w:val="single" w:sz="4" w:space="0" w:color="auto"/>
              <w:right w:val="nil"/>
            </w:tcBorders>
            <w:shd w:val="clear" w:color="auto" w:fill="auto"/>
            <w:noWrap/>
            <w:vAlign w:val="bottom"/>
            <w:hideMark/>
          </w:tcPr>
          <w:p w14:paraId="21EA4DB3"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xml:space="preserve"> -323 826,37</w:t>
            </w:r>
          </w:p>
        </w:tc>
        <w:tc>
          <w:tcPr>
            <w:tcW w:w="780" w:type="pct"/>
            <w:tcBorders>
              <w:top w:val="nil"/>
              <w:left w:val="nil"/>
              <w:bottom w:val="single" w:sz="4" w:space="0" w:color="auto"/>
              <w:right w:val="nil"/>
            </w:tcBorders>
            <w:shd w:val="clear" w:color="auto" w:fill="auto"/>
            <w:noWrap/>
            <w:vAlign w:val="bottom"/>
          </w:tcPr>
          <w:p w14:paraId="34B387BF"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2 363 714,28</w:t>
            </w:r>
          </w:p>
        </w:tc>
        <w:tc>
          <w:tcPr>
            <w:tcW w:w="197" w:type="pct"/>
            <w:tcBorders>
              <w:top w:val="nil"/>
              <w:left w:val="single" w:sz="8" w:space="0" w:color="auto"/>
              <w:bottom w:val="nil"/>
              <w:right w:val="single" w:sz="8" w:space="0" w:color="auto"/>
            </w:tcBorders>
            <w:shd w:val="clear" w:color="auto" w:fill="auto"/>
            <w:noWrap/>
            <w:vAlign w:val="bottom"/>
            <w:hideMark/>
          </w:tcPr>
          <w:p w14:paraId="666B7B4F"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7ED72802"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2768F76D"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00E8D89C"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Omløpsmidler</w:t>
            </w:r>
          </w:p>
        </w:tc>
        <w:tc>
          <w:tcPr>
            <w:tcW w:w="1241" w:type="pct"/>
            <w:tcBorders>
              <w:top w:val="nil"/>
              <w:left w:val="nil"/>
              <w:bottom w:val="single" w:sz="4" w:space="0" w:color="auto"/>
              <w:right w:val="nil"/>
            </w:tcBorders>
            <w:shd w:val="clear" w:color="auto" w:fill="auto"/>
            <w:noWrap/>
            <w:hideMark/>
          </w:tcPr>
          <w:p w14:paraId="7FCA7B23" w14:textId="77777777" w:rsidR="00453153" w:rsidRPr="00E15009" w:rsidRDefault="00453153" w:rsidP="00453153">
            <w:pPr>
              <w:spacing w:after="0" w:line="240" w:lineRule="auto"/>
              <w:rPr>
                <w:rFonts w:ascii="Arial" w:eastAsia="Times New Roman" w:hAnsi="Arial" w:cs="Arial"/>
                <w:b/>
                <w:sz w:val="18"/>
                <w:szCs w:val="18"/>
                <w:lang w:eastAsia="nb-NO"/>
              </w:rPr>
            </w:pPr>
            <w:r w:rsidRPr="00E15009">
              <w:rPr>
                <w:rFonts w:ascii="Arial" w:eastAsia="Times New Roman" w:hAnsi="Arial" w:cs="Arial"/>
                <w:b/>
                <w:sz w:val="18"/>
                <w:szCs w:val="18"/>
                <w:lang w:eastAsia="nb-NO"/>
              </w:rPr>
              <w:t>2 335 771,11</w:t>
            </w:r>
          </w:p>
        </w:tc>
        <w:tc>
          <w:tcPr>
            <w:tcW w:w="966" w:type="pct"/>
            <w:tcBorders>
              <w:top w:val="nil"/>
              <w:left w:val="nil"/>
              <w:bottom w:val="single" w:sz="4" w:space="0" w:color="auto"/>
              <w:right w:val="nil"/>
            </w:tcBorders>
            <w:shd w:val="clear" w:color="auto" w:fill="auto"/>
            <w:noWrap/>
            <w:vAlign w:val="bottom"/>
            <w:hideMark/>
          </w:tcPr>
          <w:p w14:paraId="15E2DCD6"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xml:space="preserve"> -137 986,37</w:t>
            </w:r>
          </w:p>
        </w:tc>
        <w:tc>
          <w:tcPr>
            <w:tcW w:w="780" w:type="pct"/>
            <w:tcBorders>
              <w:top w:val="nil"/>
              <w:left w:val="nil"/>
              <w:bottom w:val="single" w:sz="4" w:space="0" w:color="auto"/>
              <w:right w:val="nil"/>
            </w:tcBorders>
            <w:shd w:val="clear" w:color="auto" w:fill="auto"/>
            <w:noWrap/>
          </w:tcPr>
          <w:p w14:paraId="3B3ECB25"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bCs/>
                <w:sz w:val="18"/>
                <w:szCs w:val="18"/>
                <w:lang w:eastAsia="nb-NO"/>
              </w:rPr>
              <w:t>2 473 757,48</w:t>
            </w:r>
          </w:p>
        </w:tc>
        <w:tc>
          <w:tcPr>
            <w:tcW w:w="197" w:type="pct"/>
            <w:tcBorders>
              <w:top w:val="nil"/>
              <w:left w:val="single" w:sz="8" w:space="0" w:color="auto"/>
              <w:bottom w:val="nil"/>
              <w:right w:val="single" w:sz="8" w:space="0" w:color="auto"/>
            </w:tcBorders>
            <w:shd w:val="clear" w:color="auto" w:fill="auto"/>
            <w:noWrap/>
            <w:vAlign w:val="bottom"/>
            <w:hideMark/>
          </w:tcPr>
          <w:p w14:paraId="73041644"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0EE97C93" w14:textId="77777777" w:rsidTr="002E6A15">
        <w:trPr>
          <w:trHeight w:val="227"/>
        </w:trPr>
        <w:tc>
          <w:tcPr>
            <w:tcW w:w="496" w:type="pct"/>
            <w:tcBorders>
              <w:top w:val="nil"/>
              <w:left w:val="single" w:sz="8" w:space="0" w:color="auto"/>
              <w:bottom w:val="nil"/>
              <w:right w:val="nil"/>
            </w:tcBorders>
            <w:shd w:val="clear" w:color="auto" w:fill="auto"/>
            <w:noWrap/>
            <w:vAlign w:val="bottom"/>
            <w:hideMark/>
          </w:tcPr>
          <w:p w14:paraId="1F26D7EE"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30367B09"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Eiendeler</w:t>
            </w:r>
          </w:p>
        </w:tc>
        <w:tc>
          <w:tcPr>
            <w:tcW w:w="1241" w:type="pct"/>
            <w:tcBorders>
              <w:top w:val="nil"/>
              <w:left w:val="nil"/>
              <w:bottom w:val="nil"/>
              <w:right w:val="nil"/>
            </w:tcBorders>
            <w:shd w:val="clear" w:color="auto" w:fill="auto"/>
            <w:noWrap/>
            <w:hideMark/>
          </w:tcPr>
          <w:p w14:paraId="351ADD3D" w14:textId="77777777" w:rsidR="00453153" w:rsidRPr="00E15009" w:rsidRDefault="00453153" w:rsidP="00453153">
            <w:pPr>
              <w:spacing w:after="0" w:line="240" w:lineRule="auto"/>
              <w:rPr>
                <w:rFonts w:ascii="Arial" w:eastAsia="Times New Roman" w:hAnsi="Arial" w:cs="Arial"/>
                <w:b/>
                <w:sz w:val="18"/>
                <w:szCs w:val="18"/>
                <w:lang w:eastAsia="nb-NO"/>
              </w:rPr>
            </w:pPr>
            <w:r w:rsidRPr="00E15009">
              <w:rPr>
                <w:rFonts w:ascii="Arial" w:eastAsia="Times New Roman" w:hAnsi="Arial" w:cs="Arial"/>
                <w:b/>
                <w:sz w:val="18"/>
                <w:szCs w:val="18"/>
                <w:lang w:eastAsia="nb-NO"/>
              </w:rPr>
              <w:t>2 335 771,11</w:t>
            </w:r>
          </w:p>
        </w:tc>
        <w:tc>
          <w:tcPr>
            <w:tcW w:w="966" w:type="pct"/>
            <w:tcBorders>
              <w:top w:val="nil"/>
              <w:left w:val="nil"/>
              <w:bottom w:val="nil"/>
              <w:right w:val="nil"/>
            </w:tcBorders>
            <w:shd w:val="clear" w:color="auto" w:fill="auto"/>
            <w:noWrap/>
            <w:vAlign w:val="bottom"/>
            <w:hideMark/>
          </w:tcPr>
          <w:p w14:paraId="62A64640"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xml:space="preserve"> -137 986,37</w:t>
            </w:r>
          </w:p>
        </w:tc>
        <w:tc>
          <w:tcPr>
            <w:tcW w:w="780" w:type="pct"/>
            <w:tcBorders>
              <w:top w:val="nil"/>
              <w:left w:val="nil"/>
              <w:bottom w:val="nil"/>
              <w:right w:val="nil"/>
            </w:tcBorders>
            <w:shd w:val="clear" w:color="auto" w:fill="auto"/>
            <w:noWrap/>
          </w:tcPr>
          <w:p w14:paraId="1FE1DDF8"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bCs/>
                <w:sz w:val="18"/>
                <w:szCs w:val="18"/>
                <w:lang w:eastAsia="nb-NO"/>
              </w:rPr>
              <w:t>2 473 757,48</w:t>
            </w:r>
          </w:p>
        </w:tc>
        <w:tc>
          <w:tcPr>
            <w:tcW w:w="197" w:type="pct"/>
            <w:tcBorders>
              <w:top w:val="nil"/>
              <w:left w:val="single" w:sz="8" w:space="0" w:color="auto"/>
              <w:bottom w:val="nil"/>
              <w:right w:val="single" w:sz="8" w:space="0" w:color="auto"/>
            </w:tcBorders>
            <w:shd w:val="clear" w:color="auto" w:fill="auto"/>
            <w:noWrap/>
            <w:vAlign w:val="bottom"/>
            <w:hideMark/>
          </w:tcPr>
          <w:p w14:paraId="370D28F8"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24C6C3B5"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2E5CDC02"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320" w:type="pct"/>
            <w:tcBorders>
              <w:top w:val="nil"/>
              <w:left w:val="nil"/>
              <w:bottom w:val="nil"/>
              <w:right w:val="nil"/>
            </w:tcBorders>
            <w:shd w:val="clear" w:color="auto" w:fill="auto"/>
            <w:noWrap/>
            <w:vAlign w:val="bottom"/>
            <w:hideMark/>
          </w:tcPr>
          <w:p w14:paraId="3B7112F1"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1241" w:type="pct"/>
            <w:tcBorders>
              <w:top w:val="nil"/>
              <w:left w:val="nil"/>
              <w:bottom w:val="nil"/>
              <w:right w:val="nil"/>
            </w:tcBorders>
            <w:shd w:val="clear" w:color="auto" w:fill="auto"/>
            <w:noWrap/>
            <w:vAlign w:val="bottom"/>
            <w:hideMark/>
          </w:tcPr>
          <w:p w14:paraId="7BF075B3"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966" w:type="pct"/>
            <w:tcBorders>
              <w:top w:val="nil"/>
              <w:left w:val="nil"/>
              <w:bottom w:val="nil"/>
              <w:right w:val="nil"/>
            </w:tcBorders>
            <w:shd w:val="clear" w:color="auto" w:fill="auto"/>
            <w:noWrap/>
            <w:vAlign w:val="bottom"/>
            <w:hideMark/>
          </w:tcPr>
          <w:p w14:paraId="52E03F2D" w14:textId="77777777" w:rsidR="00453153" w:rsidRPr="00E15009" w:rsidRDefault="00453153" w:rsidP="00453153">
            <w:pPr>
              <w:spacing w:after="0" w:line="240" w:lineRule="auto"/>
              <w:jc w:val="center"/>
              <w:rPr>
                <w:rFonts w:ascii="Arial" w:eastAsia="Times New Roman" w:hAnsi="Arial" w:cs="Arial"/>
                <w:sz w:val="20"/>
                <w:szCs w:val="20"/>
                <w:lang w:eastAsia="nb-NO"/>
              </w:rPr>
            </w:pPr>
          </w:p>
        </w:tc>
        <w:tc>
          <w:tcPr>
            <w:tcW w:w="780" w:type="pct"/>
            <w:tcBorders>
              <w:top w:val="nil"/>
              <w:left w:val="nil"/>
              <w:bottom w:val="nil"/>
              <w:right w:val="nil"/>
            </w:tcBorders>
            <w:shd w:val="clear" w:color="auto" w:fill="auto"/>
            <w:noWrap/>
            <w:vAlign w:val="bottom"/>
          </w:tcPr>
          <w:p w14:paraId="7FE47198" w14:textId="77777777" w:rsidR="00453153" w:rsidRPr="00E15009" w:rsidRDefault="00453153" w:rsidP="00453153">
            <w:pPr>
              <w:spacing w:after="0" w:line="240" w:lineRule="auto"/>
              <w:jc w:val="right"/>
              <w:rPr>
                <w:rFonts w:ascii="Arial" w:eastAsia="Times New Roman" w:hAnsi="Arial" w:cs="Arial"/>
                <w:sz w:val="20"/>
                <w:szCs w:val="20"/>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79E6C2A9"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4187D045"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784EC966"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320" w:type="pct"/>
            <w:tcBorders>
              <w:top w:val="nil"/>
              <w:left w:val="nil"/>
              <w:bottom w:val="nil"/>
              <w:right w:val="nil"/>
            </w:tcBorders>
            <w:shd w:val="clear" w:color="auto" w:fill="auto"/>
            <w:noWrap/>
            <w:vAlign w:val="bottom"/>
            <w:hideMark/>
          </w:tcPr>
          <w:p w14:paraId="0191354F" w14:textId="77777777" w:rsidR="00453153" w:rsidRPr="00E15009" w:rsidRDefault="00453153" w:rsidP="00453153">
            <w:pPr>
              <w:spacing w:after="0" w:line="240" w:lineRule="auto"/>
              <w:rPr>
                <w:rFonts w:ascii="Arial" w:eastAsia="Times New Roman" w:hAnsi="Arial" w:cs="Arial"/>
                <w:b/>
                <w:bCs/>
                <w:sz w:val="20"/>
                <w:szCs w:val="20"/>
                <w:lang w:eastAsia="nb-NO"/>
              </w:rPr>
            </w:pPr>
            <w:r w:rsidRPr="00E15009">
              <w:rPr>
                <w:rFonts w:ascii="Arial" w:eastAsia="Times New Roman" w:hAnsi="Arial" w:cs="Arial"/>
                <w:b/>
                <w:bCs/>
                <w:sz w:val="20"/>
                <w:szCs w:val="20"/>
                <w:lang w:eastAsia="nb-NO"/>
              </w:rPr>
              <w:t>Egenkapital og gjeld</w:t>
            </w:r>
          </w:p>
        </w:tc>
        <w:tc>
          <w:tcPr>
            <w:tcW w:w="1241" w:type="pct"/>
            <w:tcBorders>
              <w:top w:val="nil"/>
              <w:left w:val="nil"/>
              <w:bottom w:val="nil"/>
              <w:right w:val="nil"/>
            </w:tcBorders>
            <w:shd w:val="clear" w:color="auto" w:fill="auto"/>
            <w:noWrap/>
            <w:vAlign w:val="bottom"/>
            <w:hideMark/>
          </w:tcPr>
          <w:p w14:paraId="3AB6D6DD"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966" w:type="pct"/>
            <w:tcBorders>
              <w:top w:val="nil"/>
              <w:left w:val="nil"/>
              <w:bottom w:val="nil"/>
              <w:right w:val="nil"/>
            </w:tcBorders>
            <w:shd w:val="clear" w:color="auto" w:fill="auto"/>
            <w:noWrap/>
            <w:vAlign w:val="bottom"/>
            <w:hideMark/>
          </w:tcPr>
          <w:p w14:paraId="135DBAD9" w14:textId="77777777" w:rsidR="00453153" w:rsidRPr="00E15009" w:rsidRDefault="00453153" w:rsidP="00453153">
            <w:pPr>
              <w:spacing w:after="0" w:line="240" w:lineRule="auto"/>
              <w:jc w:val="center"/>
              <w:rPr>
                <w:rFonts w:ascii="Arial" w:eastAsia="Times New Roman" w:hAnsi="Arial" w:cs="Arial"/>
                <w:sz w:val="20"/>
                <w:szCs w:val="20"/>
                <w:lang w:eastAsia="nb-NO"/>
              </w:rPr>
            </w:pPr>
          </w:p>
        </w:tc>
        <w:tc>
          <w:tcPr>
            <w:tcW w:w="780" w:type="pct"/>
            <w:tcBorders>
              <w:top w:val="nil"/>
              <w:left w:val="nil"/>
              <w:bottom w:val="nil"/>
              <w:right w:val="nil"/>
            </w:tcBorders>
            <w:shd w:val="clear" w:color="auto" w:fill="auto"/>
            <w:noWrap/>
            <w:vAlign w:val="bottom"/>
          </w:tcPr>
          <w:p w14:paraId="0DD5DE9E" w14:textId="77777777" w:rsidR="00453153" w:rsidRPr="00E15009" w:rsidRDefault="00453153" w:rsidP="00453153">
            <w:pPr>
              <w:spacing w:after="0" w:line="240" w:lineRule="auto"/>
              <w:jc w:val="right"/>
              <w:rPr>
                <w:rFonts w:ascii="Arial" w:eastAsia="Times New Roman" w:hAnsi="Arial" w:cs="Arial"/>
                <w:sz w:val="20"/>
                <w:szCs w:val="20"/>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60CA0752"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58F37A16"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124DCE19"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4DE83F31" w14:textId="77777777" w:rsidR="00453153" w:rsidRPr="00E15009" w:rsidRDefault="00453153" w:rsidP="00453153">
            <w:pPr>
              <w:spacing w:after="0" w:line="240" w:lineRule="auto"/>
              <w:rPr>
                <w:rFonts w:ascii="Arial" w:eastAsia="Times New Roman" w:hAnsi="Arial" w:cs="Arial"/>
                <w:b/>
                <w:bCs/>
                <w:sz w:val="18"/>
                <w:szCs w:val="18"/>
                <w:u w:val="single"/>
                <w:lang w:eastAsia="nb-NO"/>
              </w:rPr>
            </w:pPr>
            <w:r w:rsidRPr="00E15009">
              <w:rPr>
                <w:rFonts w:ascii="Arial" w:eastAsia="Times New Roman" w:hAnsi="Arial" w:cs="Arial"/>
                <w:b/>
                <w:bCs/>
                <w:sz w:val="18"/>
                <w:szCs w:val="18"/>
                <w:u w:val="single"/>
                <w:lang w:eastAsia="nb-NO"/>
              </w:rPr>
              <w:t xml:space="preserve">Egenkapital </w:t>
            </w:r>
          </w:p>
        </w:tc>
        <w:tc>
          <w:tcPr>
            <w:tcW w:w="1241" w:type="pct"/>
            <w:tcBorders>
              <w:top w:val="nil"/>
              <w:left w:val="nil"/>
              <w:bottom w:val="nil"/>
              <w:right w:val="nil"/>
            </w:tcBorders>
            <w:shd w:val="clear" w:color="auto" w:fill="auto"/>
            <w:noWrap/>
            <w:vAlign w:val="bottom"/>
            <w:hideMark/>
          </w:tcPr>
          <w:p w14:paraId="61CD17C9"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966" w:type="pct"/>
            <w:tcBorders>
              <w:top w:val="nil"/>
              <w:left w:val="nil"/>
              <w:bottom w:val="nil"/>
              <w:right w:val="nil"/>
            </w:tcBorders>
            <w:shd w:val="clear" w:color="auto" w:fill="auto"/>
            <w:noWrap/>
            <w:vAlign w:val="bottom"/>
            <w:hideMark/>
          </w:tcPr>
          <w:p w14:paraId="141663D2" w14:textId="77777777" w:rsidR="00453153" w:rsidRPr="00E15009" w:rsidRDefault="00453153" w:rsidP="00453153">
            <w:pPr>
              <w:spacing w:after="0" w:line="240" w:lineRule="auto"/>
              <w:jc w:val="center"/>
              <w:rPr>
                <w:rFonts w:ascii="Arial" w:eastAsia="Times New Roman" w:hAnsi="Arial" w:cs="Arial"/>
                <w:sz w:val="20"/>
                <w:szCs w:val="20"/>
                <w:lang w:eastAsia="nb-NO"/>
              </w:rPr>
            </w:pPr>
          </w:p>
        </w:tc>
        <w:tc>
          <w:tcPr>
            <w:tcW w:w="780" w:type="pct"/>
            <w:tcBorders>
              <w:top w:val="nil"/>
              <w:left w:val="nil"/>
              <w:bottom w:val="nil"/>
              <w:right w:val="nil"/>
            </w:tcBorders>
            <w:shd w:val="clear" w:color="auto" w:fill="auto"/>
            <w:noWrap/>
            <w:vAlign w:val="bottom"/>
          </w:tcPr>
          <w:p w14:paraId="3A00350C" w14:textId="77777777" w:rsidR="00453153" w:rsidRPr="00E15009" w:rsidRDefault="00453153" w:rsidP="00453153">
            <w:pPr>
              <w:spacing w:after="0" w:line="240" w:lineRule="auto"/>
              <w:jc w:val="right"/>
              <w:rPr>
                <w:rFonts w:ascii="Arial" w:eastAsia="Times New Roman" w:hAnsi="Arial" w:cs="Arial"/>
                <w:sz w:val="20"/>
                <w:szCs w:val="20"/>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34FFEB52"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7E5749C9"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0F9F7AE8"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743AD2BF"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Over-/underskudd</w:t>
            </w:r>
          </w:p>
        </w:tc>
        <w:tc>
          <w:tcPr>
            <w:tcW w:w="1241" w:type="pct"/>
            <w:tcBorders>
              <w:top w:val="nil"/>
              <w:left w:val="nil"/>
              <w:bottom w:val="nil"/>
              <w:right w:val="nil"/>
            </w:tcBorders>
            <w:shd w:val="clear" w:color="auto" w:fill="auto"/>
            <w:noWrap/>
            <w:vAlign w:val="bottom"/>
            <w:hideMark/>
          </w:tcPr>
          <w:p w14:paraId="0FB3D9A2" w14:textId="77777777" w:rsidR="00453153" w:rsidRPr="00E15009" w:rsidRDefault="00453153" w:rsidP="00453153">
            <w:pPr>
              <w:spacing w:after="0" w:line="240" w:lineRule="auto"/>
              <w:rPr>
                <w:rFonts w:ascii="Arial" w:eastAsia="Times New Roman" w:hAnsi="Arial" w:cs="Arial"/>
                <w:sz w:val="20"/>
                <w:szCs w:val="20"/>
                <w:lang w:eastAsia="nb-NO"/>
              </w:rPr>
            </w:pPr>
          </w:p>
        </w:tc>
        <w:tc>
          <w:tcPr>
            <w:tcW w:w="966" w:type="pct"/>
            <w:tcBorders>
              <w:top w:val="nil"/>
              <w:left w:val="nil"/>
              <w:bottom w:val="nil"/>
              <w:right w:val="nil"/>
            </w:tcBorders>
            <w:shd w:val="clear" w:color="auto" w:fill="auto"/>
            <w:noWrap/>
            <w:vAlign w:val="bottom"/>
            <w:hideMark/>
          </w:tcPr>
          <w:p w14:paraId="01B0D33A" w14:textId="77777777" w:rsidR="00453153" w:rsidRPr="00E15009" w:rsidRDefault="00453153" w:rsidP="00453153">
            <w:pPr>
              <w:spacing w:after="0" w:line="240" w:lineRule="auto"/>
              <w:jc w:val="center"/>
              <w:rPr>
                <w:rFonts w:ascii="Arial" w:eastAsia="Times New Roman" w:hAnsi="Arial" w:cs="Arial"/>
                <w:sz w:val="20"/>
                <w:szCs w:val="20"/>
                <w:lang w:eastAsia="nb-NO"/>
              </w:rPr>
            </w:pPr>
          </w:p>
        </w:tc>
        <w:tc>
          <w:tcPr>
            <w:tcW w:w="780" w:type="pct"/>
            <w:tcBorders>
              <w:top w:val="nil"/>
              <w:left w:val="nil"/>
              <w:bottom w:val="nil"/>
              <w:right w:val="nil"/>
            </w:tcBorders>
            <w:shd w:val="clear" w:color="auto" w:fill="auto"/>
            <w:noWrap/>
            <w:vAlign w:val="bottom"/>
          </w:tcPr>
          <w:p w14:paraId="77A41476" w14:textId="77777777" w:rsidR="00453153" w:rsidRPr="00E15009" w:rsidRDefault="00453153" w:rsidP="00453153">
            <w:pPr>
              <w:spacing w:after="0" w:line="240" w:lineRule="auto"/>
              <w:jc w:val="right"/>
              <w:rPr>
                <w:rFonts w:ascii="Arial" w:eastAsia="Times New Roman" w:hAnsi="Arial" w:cs="Arial"/>
                <w:sz w:val="20"/>
                <w:szCs w:val="20"/>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6CB1DC24"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5077AEA2"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75B695D5"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8800</w:t>
            </w:r>
          </w:p>
        </w:tc>
        <w:tc>
          <w:tcPr>
            <w:tcW w:w="1320" w:type="pct"/>
            <w:tcBorders>
              <w:top w:val="nil"/>
              <w:left w:val="nil"/>
              <w:bottom w:val="nil"/>
              <w:right w:val="nil"/>
            </w:tcBorders>
            <w:shd w:val="clear" w:color="auto" w:fill="auto"/>
            <w:noWrap/>
            <w:vAlign w:val="bottom"/>
            <w:hideMark/>
          </w:tcPr>
          <w:p w14:paraId="789F0948"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 xml:space="preserve">Udisponert årsresultat </w:t>
            </w:r>
          </w:p>
        </w:tc>
        <w:tc>
          <w:tcPr>
            <w:tcW w:w="1241" w:type="pct"/>
            <w:tcBorders>
              <w:top w:val="nil"/>
              <w:left w:val="nil"/>
              <w:bottom w:val="single" w:sz="4" w:space="0" w:color="auto"/>
              <w:right w:val="nil"/>
            </w:tcBorders>
            <w:shd w:val="clear" w:color="auto" w:fill="auto"/>
            <w:noWrap/>
            <w:vAlign w:val="bottom"/>
            <w:hideMark/>
          </w:tcPr>
          <w:p w14:paraId="08340792"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1 939 447,37</w:t>
            </w:r>
          </w:p>
        </w:tc>
        <w:tc>
          <w:tcPr>
            <w:tcW w:w="966" w:type="pct"/>
            <w:tcBorders>
              <w:top w:val="nil"/>
              <w:left w:val="nil"/>
              <w:bottom w:val="single" w:sz="4" w:space="0" w:color="auto"/>
              <w:right w:val="nil"/>
            </w:tcBorders>
            <w:shd w:val="clear" w:color="auto" w:fill="auto"/>
            <w:noWrap/>
            <w:vAlign w:val="bottom"/>
            <w:hideMark/>
          </w:tcPr>
          <w:p w14:paraId="4F131B9E" w14:textId="77777777" w:rsidR="00453153" w:rsidRPr="00E15009" w:rsidRDefault="00453153" w:rsidP="00453153">
            <w:pPr>
              <w:spacing w:after="0" w:line="240" w:lineRule="auto"/>
              <w:jc w:val="center"/>
              <w:rPr>
                <w:rFonts w:ascii="Arial" w:eastAsia="Times New Roman" w:hAnsi="Arial" w:cs="Arial"/>
                <w:sz w:val="18"/>
                <w:szCs w:val="18"/>
                <w:lang w:eastAsia="nb-NO"/>
              </w:rPr>
            </w:pPr>
            <w:r w:rsidRPr="00E15009">
              <w:rPr>
                <w:rFonts w:ascii="Arial" w:eastAsia="Times New Roman" w:hAnsi="Arial" w:cs="Arial"/>
                <w:sz w:val="18"/>
                <w:szCs w:val="18"/>
                <w:lang w:eastAsia="nb-NO"/>
              </w:rPr>
              <w:t>1 939 447,37</w:t>
            </w:r>
          </w:p>
        </w:tc>
        <w:tc>
          <w:tcPr>
            <w:tcW w:w="780" w:type="pct"/>
            <w:tcBorders>
              <w:top w:val="nil"/>
              <w:left w:val="nil"/>
              <w:bottom w:val="single" w:sz="4" w:space="0" w:color="auto"/>
              <w:right w:val="nil"/>
            </w:tcBorders>
            <w:shd w:val="clear" w:color="auto" w:fill="auto"/>
            <w:noWrap/>
            <w:vAlign w:val="bottom"/>
          </w:tcPr>
          <w:p w14:paraId="2B17635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0,00</w:t>
            </w:r>
          </w:p>
        </w:tc>
        <w:tc>
          <w:tcPr>
            <w:tcW w:w="197" w:type="pct"/>
            <w:tcBorders>
              <w:top w:val="nil"/>
              <w:left w:val="single" w:sz="8" w:space="0" w:color="auto"/>
              <w:bottom w:val="nil"/>
              <w:right w:val="single" w:sz="8" w:space="0" w:color="auto"/>
            </w:tcBorders>
            <w:shd w:val="clear" w:color="auto" w:fill="auto"/>
            <w:noWrap/>
            <w:vAlign w:val="bottom"/>
            <w:hideMark/>
          </w:tcPr>
          <w:p w14:paraId="3B4B3D33"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0E576FA9"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1A736647"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58277B12"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over-/underskudd</w:t>
            </w:r>
          </w:p>
        </w:tc>
        <w:tc>
          <w:tcPr>
            <w:tcW w:w="1241" w:type="pct"/>
            <w:tcBorders>
              <w:top w:val="nil"/>
              <w:left w:val="nil"/>
              <w:bottom w:val="nil"/>
              <w:right w:val="nil"/>
            </w:tcBorders>
            <w:shd w:val="clear" w:color="auto" w:fill="auto"/>
            <w:noWrap/>
            <w:vAlign w:val="bottom"/>
            <w:hideMark/>
          </w:tcPr>
          <w:p w14:paraId="7DA9541A"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sz w:val="18"/>
                <w:szCs w:val="18"/>
                <w:lang w:eastAsia="nb-NO"/>
              </w:rPr>
              <w:t>1 939 447,37</w:t>
            </w:r>
          </w:p>
        </w:tc>
        <w:tc>
          <w:tcPr>
            <w:tcW w:w="966" w:type="pct"/>
            <w:tcBorders>
              <w:top w:val="nil"/>
              <w:left w:val="nil"/>
              <w:bottom w:val="nil"/>
              <w:right w:val="nil"/>
            </w:tcBorders>
            <w:shd w:val="clear" w:color="auto" w:fill="auto"/>
            <w:noWrap/>
            <w:vAlign w:val="bottom"/>
            <w:hideMark/>
          </w:tcPr>
          <w:p w14:paraId="640C5F3B"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sz w:val="18"/>
                <w:szCs w:val="18"/>
                <w:lang w:eastAsia="nb-NO"/>
              </w:rPr>
              <w:t>1 939 447,37</w:t>
            </w:r>
          </w:p>
        </w:tc>
        <w:tc>
          <w:tcPr>
            <w:tcW w:w="780" w:type="pct"/>
            <w:tcBorders>
              <w:top w:val="nil"/>
              <w:left w:val="nil"/>
              <w:bottom w:val="nil"/>
              <w:right w:val="nil"/>
            </w:tcBorders>
            <w:shd w:val="clear" w:color="auto" w:fill="auto"/>
            <w:noWrap/>
            <w:vAlign w:val="bottom"/>
          </w:tcPr>
          <w:p w14:paraId="49AE48F4" w14:textId="77777777" w:rsidR="00453153" w:rsidRPr="00E15009" w:rsidRDefault="00453153" w:rsidP="00453153">
            <w:pPr>
              <w:spacing w:after="0" w:line="240" w:lineRule="auto"/>
              <w:jc w:val="right"/>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0,00</w:t>
            </w:r>
          </w:p>
        </w:tc>
        <w:tc>
          <w:tcPr>
            <w:tcW w:w="197" w:type="pct"/>
            <w:tcBorders>
              <w:top w:val="nil"/>
              <w:left w:val="single" w:sz="8" w:space="0" w:color="auto"/>
              <w:bottom w:val="nil"/>
              <w:right w:val="single" w:sz="8" w:space="0" w:color="auto"/>
            </w:tcBorders>
            <w:shd w:val="clear" w:color="auto" w:fill="auto"/>
            <w:noWrap/>
            <w:vAlign w:val="bottom"/>
            <w:hideMark/>
          </w:tcPr>
          <w:p w14:paraId="3E318F68" w14:textId="77777777" w:rsidR="00453153" w:rsidRPr="00E15009" w:rsidRDefault="00453153" w:rsidP="00453153">
            <w:pPr>
              <w:spacing w:after="0" w:line="240" w:lineRule="auto"/>
              <w:rPr>
                <w:rFonts w:ascii="Arial" w:eastAsia="Times New Roman" w:hAnsi="Arial" w:cs="Arial"/>
                <w:b/>
                <w:sz w:val="20"/>
                <w:szCs w:val="20"/>
                <w:lang w:eastAsia="nb-NO"/>
              </w:rPr>
            </w:pPr>
            <w:r w:rsidRPr="00E15009">
              <w:rPr>
                <w:rFonts w:ascii="Arial" w:eastAsia="Times New Roman" w:hAnsi="Arial" w:cs="Arial"/>
                <w:b/>
                <w:sz w:val="20"/>
                <w:szCs w:val="20"/>
                <w:lang w:eastAsia="nb-NO"/>
              </w:rPr>
              <w:t> </w:t>
            </w:r>
          </w:p>
        </w:tc>
      </w:tr>
      <w:tr w:rsidR="00453153" w:rsidRPr="00E15009" w14:paraId="49B1DE25"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4B6368EE"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3FBD57B0"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Opptjent egenkapital</w:t>
            </w:r>
          </w:p>
        </w:tc>
        <w:tc>
          <w:tcPr>
            <w:tcW w:w="1241" w:type="pct"/>
            <w:tcBorders>
              <w:top w:val="nil"/>
              <w:left w:val="nil"/>
              <w:bottom w:val="nil"/>
              <w:right w:val="nil"/>
            </w:tcBorders>
            <w:shd w:val="clear" w:color="auto" w:fill="auto"/>
            <w:noWrap/>
            <w:vAlign w:val="bottom"/>
            <w:hideMark/>
          </w:tcPr>
          <w:p w14:paraId="5DD9E3FC"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966" w:type="pct"/>
            <w:tcBorders>
              <w:top w:val="nil"/>
              <w:left w:val="nil"/>
              <w:bottom w:val="nil"/>
              <w:right w:val="nil"/>
            </w:tcBorders>
            <w:shd w:val="clear" w:color="auto" w:fill="auto"/>
            <w:noWrap/>
            <w:vAlign w:val="bottom"/>
            <w:hideMark/>
          </w:tcPr>
          <w:p w14:paraId="0B0C2DB7" w14:textId="77777777" w:rsidR="00453153" w:rsidRPr="00E15009" w:rsidRDefault="00453153" w:rsidP="00453153">
            <w:pPr>
              <w:spacing w:after="0" w:line="240" w:lineRule="auto"/>
              <w:jc w:val="center"/>
              <w:rPr>
                <w:rFonts w:ascii="Arial" w:eastAsia="Times New Roman" w:hAnsi="Arial" w:cs="Arial"/>
                <w:sz w:val="18"/>
                <w:szCs w:val="18"/>
                <w:lang w:eastAsia="nb-NO"/>
              </w:rPr>
            </w:pPr>
          </w:p>
        </w:tc>
        <w:tc>
          <w:tcPr>
            <w:tcW w:w="780" w:type="pct"/>
            <w:tcBorders>
              <w:top w:val="nil"/>
              <w:left w:val="nil"/>
              <w:bottom w:val="nil"/>
              <w:right w:val="nil"/>
            </w:tcBorders>
            <w:shd w:val="clear" w:color="auto" w:fill="auto"/>
            <w:noWrap/>
            <w:vAlign w:val="bottom"/>
          </w:tcPr>
          <w:p w14:paraId="6D427FEC" w14:textId="77777777" w:rsidR="00453153" w:rsidRPr="00E15009" w:rsidRDefault="00453153" w:rsidP="00453153">
            <w:pPr>
              <w:spacing w:after="0" w:line="240" w:lineRule="auto"/>
              <w:jc w:val="right"/>
              <w:rPr>
                <w:rFonts w:ascii="Arial" w:eastAsia="Times New Roman" w:hAnsi="Arial" w:cs="Arial"/>
                <w:sz w:val="18"/>
                <w:szCs w:val="18"/>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2B3274A6"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4894D171"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47A4031D"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2050</w:t>
            </w:r>
          </w:p>
        </w:tc>
        <w:tc>
          <w:tcPr>
            <w:tcW w:w="1320" w:type="pct"/>
            <w:tcBorders>
              <w:top w:val="nil"/>
              <w:left w:val="nil"/>
              <w:bottom w:val="nil"/>
              <w:right w:val="nil"/>
            </w:tcBorders>
            <w:shd w:val="clear" w:color="auto" w:fill="auto"/>
            <w:noWrap/>
            <w:vAlign w:val="bottom"/>
            <w:hideMark/>
          </w:tcPr>
          <w:p w14:paraId="7A1848EC"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Annen egenkapital</w:t>
            </w:r>
          </w:p>
        </w:tc>
        <w:tc>
          <w:tcPr>
            <w:tcW w:w="1241" w:type="pct"/>
            <w:tcBorders>
              <w:top w:val="nil"/>
              <w:left w:val="nil"/>
              <w:bottom w:val="single" w:sz="4" w:space="0" w:color="auto"/>
              <w:right w:val="nil"/>
            </w:tcBorders>
            <w:shd w:val="clear" w:color="auto" w:fill="auto"/>
            <w:noWrap/>
            <w:vAlign w:val="bottom"/>
            <w:hideMark/>
          </w:tcPr>
          <w:p w14:paraId="10B27A53"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-4 081 908,98</w:t>
            </w:r>
          </w:p>
        </w:tc>
        <w:tc>
          <w:tcPr>
            <w:tcW w:w="966" w:type="pct"/>
            <w:tcBorders>
              <w:top w:val="nil"/>
              <w:left w:val="nil"/>
              <w:bottom w:val="single" w:sz="4" w:space="0" w:color="auto"/>
              <w:right w:val="nil"/>
            </w:tcBorders>
            <w:shd w:val="clear" w:color="auto" w:fill="auto"/>
            <w:noWrap/>
            <w:vAlign w:val="bottom"/>
            <w:hideMark/>
          </w:tcPr>
          <w:p w14:paraId="2A0B8DE8" w14:textId="77777777" w:rsidR="00453153" w:rsidRPr="00E15009" w:rsidRDefault="00453153" w:rsidP="00453153">
            <w:pPr>
              <w:spacing w:after="0" w:line="240" w:lineRule="auto"/>
              <w:jc w:val="center"/>
              <w:rPr>
                <w:rFonts w:ascii="Arial" w:eastAsia="Times New Roman" w:hAnsi="Arial" w:cs="Arial"/>
                <w:sz w:val="18"/>
                <w:szCs w:val="18"/>
                <w:lang w:eastAsia="nb-NO"/>
              </w:rPr>
            </w:pPr>
            <w:r w:rsidRPr="00E15009">
              <w:rPr>
                <w:rFonts w:ascii="Arial" w:eastAsia="Times New Roman" w:hAnsi="Arial" w:cs="Arial"/>
                <w:sz w:val="18"/>
                <w:szCs w:val="18"/>
                <w:lang w:eastAsia="nb-NO"/>
              </w:rPr>
              <w:t>1 608 161,50</w:t>
            </w:r>
          </w:p>
        </w:tc>
        <w:tc>
          <w:tcPr>
            <w:tcW w:w="780" w:type="pct"/>
            <w:tcBorders>
              <w:top w:val="nil"/>
              <w:left w:val="nil"/>
              <w:bottom w:val="single" w:sz="4" w:space="0" w:color="auto"/>
              <w:right w:val="single" w:sz="8" w:space="0" w:color="auto"/>
            </w:tcBorders>
            <w:shd w:val="clear" w:color="auto" w:fill="auto"/>
            <w:noWrap/>
            <w:vAlign w:val="bottom"/>
          </w:tcPr>
          <w:p w14:paraId="184FC943"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-2 473 747,48</w:t>
            </w:r>
          </w:p>
        </w:tc>
        <w:tc>
          <w:tcPr>
            <w:tcW w:w="197" w:type="pct"/>
            <w:tcBorders>
              <w:top w:val="nil"/>
              <w:left w:val="nil"/>
              <w:bottom w:val="nil"/>
              <w:right w:val="single" w:sz="8" w:space="0" w:color="auto"/>
            </w:tcBorders>
            <w:shd w:val="clear" w:color="auto" w:fill="auto"/>
            <w:noWrap/>
            <w:vAlign w:val="bottom"/>
            <w:hideMark/>
          </w:tcPr>
          <w:p w14:paraId="47E8C9DC"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0795E2BC"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1033B1B2"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2A34C4BE"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opptjent egenkapital</w:t>
            </w:r>
          </w:p>
        </w:tc>
        <w:tc>
          <w:tcPr>
            <w:tcW w:w="1241" w:type="pct"/>
            <w:tcBorders>
              <w:top w:val="nil"/>
              <w:left w:val="nil"/>
              <w:bottom w:val="single" w:sz="4" w:space="0" w:color="auto"/>
              <w:right w:val="nil"/>
            </w:tcBorders>
            <w:shd w:val="clear" w:color="auto" w:fill="auto"/>
            <w:noWrap/>
            <w:vAlign w:val="bottom"/>
            <w:hideMark/>
          </w:tcPr>
          <w:p w14:paraId="456C8703" w14:textId="77777777" w:rsidR="00453153" w:rsidRPr="00E15009" w:rsidRDefault="00453153" w:rsidP="00453153">
            <w:pPr>
              <w:spacing w:after="0" w:line="240" w:lineRule="auto"/>
              <w:rPr>
                <w:rFonts w:ascii="Arial" w:eastAsia="Times New Roman" w:hAnsi="Arial" w:cs="Arial"/>
                <w:b/>
                <w:sz w:val="18"/>
                <w:szCs w:val="18"/>
                <w:lang w:eastAsia="nb-NO"/>
              </w:rPr>
            </w:pPr>
            <w:r w:rsidRPr="00E15009">
              <w:rPr>
                <w:rFonts w:ascii="Arial" w:eastAsia="Times New Roman" w:hAnsi="Arial" w:cs="Arial"/>
                <w:b/>
                <w:sz w:val="18"/>
                <w:szCs w:val="18"/>
                <w:lang w:eastAsia="nb-NO"/>
              </w:rPr>
              <w:t>-4 081 908,98</w:t>
            </w:r>
          </w:p>
        </w:tc>
        <w:tc>
          <w:tcPr>
            <w:tcW w:w="966" w:type="pct"/>
            <w:tcBorders>
              <w:top w:val="nil"/>
              <w:left w:val="nil"/>
              <w:bottom w:val="single" w:sz="4" w:space="0" w:color="auto"/>
              <w:right w:val="nil"/>
            </w:tcBorders>
            <w:shd w:val="clear" w:color="auto" w:fill="auto"/>
            <w:noWrap/>
            <w:vAlign w:val="bottom"/>
            <w:hideMark/>
          </w:tcPr>
          <w:p w14:paraId="6F845DB2" w14:textId="77777777" w:rsidR="00453153" w:rsidRPr="00E15009" w:rsidRDefault="00453153" w:rsidP="00453153">
            <w:pPr>
              <w:spacing w:after="0" w:line="240" w:lineRule="auto"/>
              <w:jc w:val="center"/>
              <w:rPr>
                <w:rFonts w:ascii="Arial" w:eastAsia="Times New Roman" w:hAnsi="Arial" w:cs="Arial"/>
                <w:b/>
                <w:sz w:val="18"/>
                <w:szCs w:val="18"/>
                <w:lang w:eastAsia="nb-NO"/>
              </w:rPr>
            </w:pPr>
            <w:r w:rsidRPr="00E15009">
              <w:rPr>
                <w:rFonts w:ascii="Arial" w:eastAsia="Times New Roman" w:hAnsi="Arial" w:cs="Arial"/>
                <w:b/>
                <w:sz w:val="18"/>
                <w:szCs w:val="18"/>
                <w:lang w:eastAsia="nb-NO"/>
              </w:rPr>
              <w:t>1 608 161,50</w:t>
            </w:r>
          </w:p>
        </w:tc>
        <w:tc>
          <w:tcPr>
            <w:tcW w:w="780" w:type="pct"/>
            <w:tcBorders>
              <w:top w:val="nil"/>
              <w:left w:val="nil"/>
              <w:bottom w:val="single" w:sz="4" w:space="0" w:color="auto"/>
              <w:right w:val="single" w:sz="8" w:space="0" w:color="auto"/>
            </w:tcBorders>
            <w:shd w:val="clear" w:color="auto" w:fill="auto"/>
            <w:noWrap/>
            <w:vAlign w:val="bottom"/>
          </w:tcPr>
          <w:p w14:paraId="440B6D2D"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-2 473 747,48</w:t>
            </w:r>
          </w:p>
        </w:tc>
        <w:tc>
          <w:tcPr>
            <w:tcW w:w="197" w:type="pct"/>
            <w:tcBorders>
              <w:top w:val="nil"/>
              <w:left w:val="nil"/>
              <w:bottom w:val="nil"/>
              <w:right w:val="single" w:sz="8" w:space="0" w:color="auto"/>
            </w:tcBorders>
            <w:shd w:val="clear" w:color="auto" w:fill="auto"/>
            <w:noWrap/>
            <w:vAlign w:val="bottom"/>
            <w:hideMark/>
          </w:tcPr>
          <w:p w14:paraId="05682667" w14:textId="77777777" w:rsidR="00453153" w:rsidRPr="00E15009" w:rsidRDefault="00453153" w:rsidP="00453153">
            <w:pPr>
              <w:spacing w:after="0" w:line="240" w:lineRule="auto"/>
              <w:rPr>
                <w:rFonts w:ascii="Arial" w:eastAsia="Times New Roman" w:hAnsi="Arial" w:cs="Arial"/>
                <w:b/>
                <w:sz w:val="20"/>
                <w:szCs w:val="20"/>
                <w:lang w:eastAsia="nb-NO"/>
              </w:rPr>
            </w:pPr>
            <w:r w:rsidRPr="00E15009">
              <w:rPr>
                <w:rFonts w:ascii="Arial" w:eastAsia="Times New Roman" w:hAnsi="Arial" w:cs="Arial"/>
                <w:b/>
                <w:sz w:val="20"/>
                <w:szCs w:val="20"/>
                <w:lang w:eastAsia="nb-NO"/>
              </w:rPr>
              <w:t> </w:t>
            </w:r>
          </w:p>
        </w:tc>
      </w:tr>
      <w:tr w:rsidR="00453153" w:rsidRPr="00E15009" w14:paraId="500DC4A8"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1C280B4F"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47469457"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egenkapital</w:t>
            </w:r>
          </w:p>
        </w:tc>
        <w:tc>
          <w:tcPr>
            <w:tcW w:w="1241" w:type="pct"/>
            <w:tcBorders>
              <w:top w:val="single" w:sz="4" w:space="0" w:color="auto"/>
              <w:left w:val="nil"/>
              <w:bottom w:val="single" w:sz="4" w:space="0" w:color="auto"/>
              <w:right w:val="nil"/>
            </w:tcBorders>
            <w:shd w:val="clear" w:color="auto" w:fill="auto"/>
            <w:noWrap/>
            <w:vAlign w:val="bottom"/>
            <w:hideMark/>
          </w:tcPr>
          <w:p w14:paraId="79B5A1BF" w14:textId="77777777" w:rsidR="00453153" w:rsidRPr="00E15009" w:rsidRDefault="00453153" w:rsidP="00453153">
            <w:pPr>
              <w:spacing w:after="0" w:line="240" w:lineRule="auto"/>
              <w:rPr>
                <w:rFonts w:ascii="Arial" w:eastAsia="Times New Roman" w:hAnsi="Arial" w:cs="Arial"/>
                <w:b/>
                <w:sz w:val="18"/>
                <w:szCs w:val="18"/>
                <w:lang w:eastAsia="nb-NO"/>
              </w:rPr>
            </w:pPr>
            <w:r w:rsidRPr="00E15009">
              <w:rPr>
                <w:rFonts w:ascii="Arial" w:eastAsia="Times New Roman" w:hAnsi="Arial" w:cs="Arial"/>
                <w:b/>
                <w:sz w:val="18"/>
                <w:szCs w:val="18"/>
                <w:lang w:eastAsia="nb-NO"/>
              </w:rPr>
              <w:t>-2 142 461,61</w:t>
            </w:r>
          </w:p>
        </w:tc>
        <w:tc>
          <w:tcPr>
            <w:tcW w:w="966" w:type="pct"/>
            <w:tcBorders>
              <w:top w:val="single" w:sz="4" w:space="0" w:color="auto"/>
              <w:left w:val="nil"/>
              <w:bottom w:val="single" w:sz="4" w:space="0" w:color="auto"/>
              <w:right w:val="nil"/>
            </w:tcBorders>
            <w:shd w:val="clear" w:color="auto" w:fill="auto"/>
            <w:noWrap/>
            <w:vAlign w:val="bottom"/>
            <w:hideMark/>
          </w:tcPr>
          <w:p w14:paraId="480B1BEA" w14:textId="77777777" w:rsidR="00453153" w:rsidRPr="00E15009" w:rsidRDefault="00453153" w:rsidP="00453153">
            <w:pPr>
              <w:spacing w:after="0" w:line="240" w:lineRule="auto"/>
              <w:jc w:val="center"/>
              <w:rPr>
                <w:rFonts w:ascii="Arial" w:eastAsia="Times New Roman" w:hAnsi="Arial" w:cs="Arial"/>
                <w:b/>
                <w:bCs/>
                <w:sz w:val="18"/>
                <w:szCs w:val="18"/>
                <w:lang w:eastAsia="nb-NO"/>
              </w:rPr>
            </w:pPr>
            <w:r w:rsidRPr="00E15009">
              <w:rPr>
                <w:rFonts w:ascii="Arial" w:eastAsia="Times New Roman" w:hAnsi="Arial" w:cs="Arial"/>
                <w:b/>
                <w:sz w:val="18"/>
                <w:szCs w:val="18"/>
                <w:lang w:eastAsia="nb-NO"/>
              </w:rPr>
              <w:t xml:space="preserve">   331 285,87</w:t>
            </w:r>
          </w:p>
        </w:tc>
        <w:tc>
          <w:tcPr>
            <w:tcW w:w="780" w:type="pct"/>
            <w:tcBorders>
              <w:top w:val="single" w:sz="4" w:space="0" w:color="auto"/>
              <w:left w:val="nil"/>
              <w:bottom w:val="single" w:sz="4" w:space="0" w:color="auto"/>
              <w:right w:val="nil"/>
            </w:tcBorders>
            <w:shd w:val="clear" w:color="auto" w:fill="auto"/>
            <w:noWrap/>
            <w:vAlign w:val="bottom"/>
          </w:tcPr>
          <w:p w14:paraId="6D3ABFD7"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-2 473 747,48</w:t>
            </w:r>
          </w:p>
        </w:tc>
        <w:tc>
          <w:tcPr>
            <w:tcW w:w="197" w:type="pct"/>
            <w:tcBorders>
              <w:top w:val="nil"/>
              <w:left w:val="single" w:sz="8" w:space="0" w:color="auto"/>
              <w:bottom w:val="nil"/>
              <w:right w:val="single" w:sz="8" w:space="0" w:color="auto"/>
            </w:tcBorders>
            <w:shd w:val="clear" w:color="auto" w:fill="auto"/>
            <w:noWrap/>
            <w:vAlign w:val="bottom"/>
            <w:hideMark/>
          </w:tcPr>
          <w:p w14:paraId="01DE8129" w14:textId="77777777" w:rsidR="00453153" w:rsidRPr="00E15009" w:rsidRDefault="00453153" w:rsidP="00453153">
            <w:pPr>
              <w:spacing w:after="0" w:line="240" w:lineRule="auto"/>
              <w:rPr>
                <w:rFonts w:ascii="Arial" w:eastAsia="Times New Roman" w:hAnsi="Arial" w:cs="Arial"/>
                <w:b/>
                <w:sz w:val="20"/>
                <w:szCs w:val="20"/>
                <w:lang w:eastAsia="nb-NO"/>
              </w:rPr>
            </w:pPr>
            <w:r w:rsidRPr="00E15009">
              <w:rPr>
                <w:rFonts w:ascii="Arial" w:eastAsia="Times New Roman" w:hAnsi="Arial" w:cs="Arial"/>
                <w:b/>
                <w:sz w:val="20"/>
                <w:szCs w:val="20"/>
                <w:lang w:eastAsia="nb-NO"/>
              </w:rPr>
              <w:t> </w:t>
            </w:r>
          </w:p>
        </w:tc>
      </w:tr>
      <w:tr w:rsidR="00453153" w:rsidRPr="00E15009" w14:paraId="2FA867CA"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3B3E34CE"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5C7C9029" w14:textId="77777777" w:rsidR="00453153" w:rsidRPr="00E15009" w:rsidRDefault="00453153" w:rsidP="00453153">
            <w:pPr>
              <w:spacing w:after="0" w:line="240" w:lineRule="auto"/>
              <w:rPr>
                <w:rFonts w:ascii="Arial" w:eastAsia="Times New Roman" w:hAnsi="Arial" w:cs="Arial"/>
                <w:b/>
                <w:bCs/>
                <w:sz w:val="18"/>
                <w:szCs w:val="18"/>
                <w:u w:val="single"/>
                <w:lang w:eastAsia="nb-NO"/>
              </w:rPr>
            </w:pPr>
            <w:r w:rsidRPr="00E15009">
              <w:rPr>
                <w:rFonts w:ascii="Arial" w:eastAsia="Times New Roman" w:hAnsi="Arial" w:cs="Arial"/>
                <w:b/>
                <w:bCs/>
                <w:sz w:val="18"/>
                <w:szCs w:val="18"/>
                <w:u w:val="single"/>
                <w:lang w:eastAsia="nb-NO"/>
              </w:rPr>
              <w:t>Gjeld</w:t>
            </w:r>
          </w:p>
        </w:tc>
        <w:tc>
          <w:tcPr>
            <w:tcW w:w="1241" w:type="pct"/>
            <w:tcBorders>
              <w:top w:val="single" w:sz="4" w:space="0" w:color="auto"/>
              <w:left w:val="nil"/>
              <w:bottom w:val="nil"/>
              <w:right w:val="nil"/>
            </w:tcBorders>
            <w:shd w:val="clear" w:color="auto" w:fill="auto"/>
            <w:noWrap/>
            <w:vAlign w:val="bottom"/>
            <w:hideMark/>
          </w:tcPr>
          <w:p w14:paraId="31B3601E"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966" w:type="pct"/>
            <w:tcBorders>
              <w:top w:val="single" w:sz="4" w:space="0" w:color="auto"/>
              <w:left w:val="nil"/>
              <w:bottom w:val="nil"/>
              <w:right w:val="nil"/>
            </w:tcBorders>
            <w:shd w:val="clear" w:color="auto" w:fill="auto"/>
            <w:noWrap/>
            <w:vAlign w:val="bottom"/>
            <w:hideMark/>
          </w:tcPr>
          <w:p w14:paraId="497B35F7" w14:textId="77777777" w:rsidR="00453153" w:rsidRPr="00E15009" w:rsidRDefault="00453153" w:rsidP="00453153">
            <w:pPr>
              <w:spacing w:after="0" w:line="240" w:lineRule="auto"/>
              <w:jc w:val="center"/>
              <w:rPr>
                <w:rFonts w:ascii="Arial" w:eastAsia="Times New Roman" w:hAnsi="Arial" w:cs="Arial"/>
                <w:sz w:val="18"/>
                <w:szCs w:val="18"/>
                <w:lang w:eastAsia="nb-NO"/>
              </w:rPr>
            </w:pPr>
          </w:p>
        </w:tc>
        <w:tc>
          <w:tcPr>
            <w:tcW w:w="780" w:type="pct"/>
            <w:tcBorders>
              <w:top w:val="single" w:sz="4" w:space="0" w:color="auto"/>
              <w:left w:val="nil"/>
              <w:bottom w:val="nil"/>
              <w:right w:val="nil"/>
            </w:tcBorders>
            <w:shd w:val="clear" w:color="auto" w:fill="auto"/>
            <w:noWrap/>
            <w:vAlign w:val="bottom"/>
          </w:tcPr>
          <w:p w14:paraId="16D2211F" w14:textId="77777777" w:rsidR="00453153" w:rsidRPr="00E15009" w:rsidRDefault="00453153" w:rsidP="00453153">
            <w:pPr>
              <w:spacing w:after="0" w:line="240" w:lineRule="auto"/>
              <w:jc w:val="right"/>
              <w:rPr>
                <w:rFonts w:ascii="Arial" w:eastAsia="Times New Roman" w:hAnsi="Arial" w:cs="Arial"/>
                <w:sz w:val="18"/>
                <w:szCs w:val="18"/>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164D5451"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17D51A22"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6AA28B58"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78C89C70"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Kortsiktig gjeld</w:t>
            </w:r>
          </w:p>
        </w:tc>
        <w:tc>
          <w:tcPr>
            <w:tcW w:w="1241" w:type="pct"/>
            <w:tcBorders>
              <w:top w:val="nil"/>
              <w:left w:val="nil"/>
              <w:right w:val="nil"/>
            </w:tcBorders>
            <w:shd w:val="clear" w:color="auto" w:fill="auto"/>
            <w:noWrap/>
            <w:vAlign w:val="bottom"/>
            <w:hideMark/>
          </w:tcPr>
          <w:p w14:paraId="43265CFD" w14:textId="77777777" w:rsidR="00453153" w:rsidRPr="00E15009" w:rsidRDefault="00453153" w:rsidP="00453153">
            <w:pPr>
              <w:spacing w:after="0" w:line="240" w:lineRule="auto"/>
              <w:rPr>
                <w:rFonts w:ascii="Arial" w:eastAsia="Times New Roman" w:hAnsi="Arial" w:cs="Arial"/>
                <w:sz w:val="18"/>
                <w:szCs w:val="18"/>
                <w:lang w:eastAsia="nb-NO"/>
              </w:rPr>
            </w:pPr>
          </w:p>
        </w:tc>
        <w:tc>
          <w:tcPr>
            <w:tcW w:w="966" w:type="pct"/>
            <w:tcBorders>
              <w:top w:val="nil"/>
              <w:left w:val="nil"/>
              <w:right w:val="nil"/>
            </w:tcBorders>
            <w:shd w:val="clear" w:color="auto" w:fill="auto"/>
            <w:noWrap/>
            <w:vAlign w:val="bottom"/>
            <w:hideMark/>
          </w:tcPr>
          <w:p w14:paraId="31CA29C2" w14:textId="77777777" w:rsidR="00453153" w:rsidRPr="00E15009" w:rsidRDefault="00453153" w:rsidP="00453153">
            <w:pPr>
              <w:spacing w:after="0" w:line="240" w:lineRule="auto"/>
              <w:jc w:val="center"/>
              <w:rPr>
                <w:rFonts w:ascii="Arial" w:eastAsia="Times New Roman" w:hAnsi="Arial" w:cs="Arial"/>
                <w:sz w:val="18"/>
                <w:szCs w:val="18"/>
                <w:lang w:eastAsia="nb-NO"/>
              </w:rPr>
            </w:pPr>
          </w:p>
        </w:tc>
        <w:tc>
          <w:tcPr>
            <w:tcW w:w="780" w:type="pct"/>
            <w:tcBorders>
              <w:top w:val="nil"/>
              <w:left w:val="nil"/>
              <w:right w:val="nil"/>
            </w:tcBorders>
            <w:shd w:val="clear" w:color="auto" w:fill="auto"/>
            <w:noWrap/>
            <w:vAlign w:val="bottom"/>
          </w:tcPr>
          <w:p w14:paraId="33B0B4C5" w14:textId="77777777" w:rsidR="00453153" w:rsidRPr="00E15009" w:rsidRDefault="00453153" w:rsidP="00453153">
            <w:pPr>
              <w:spacing w:after="0" w:line="240" w:lineRule="auto"/>
              <w:jc w:val="right"/>
              <w:rPr>
                <w:rFonts w:ascii="Arial" w:eastAsia="Times New Roman" w:hAnsi="Arial" w:cs="Arial"/>
                <w:sz w:val="18"/>
                <w:szCs w:val="18"/>
                <w:lang w:eastAsia="nb-NO"/>
              </w:rPr>
            </w:pPr>
          </w:p>
        </w:tc>
        <w:tc>
          <w:tcPr>
            <w:tcW w:w="197" w:type="pct"/>
            <w:tcBorders>
              <w:top w:val="nil"/>
              <w:left w:val="single" w:sz="8" w:space="0" w:color="auto"/>
              <w:bottom w:val="nil"/>
              <w:right w:val="single" w:sz="8" w:space="0" w:color="auto"/>
            </w:tcBorders>
            <w:shd w:val="clear" w:color="auto" w:fill="auto"/>
            <w:noWrap/>
            <w:vAlign w:val="bottom"/>
            <w:hideMark/>
          </w:tcPr>
          <w:p w14:paraId="1D13B360"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0DDB2FF8"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65583CED"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2411</w:t>
            </w:r>
          </w:p>
        </w:tc>
        <w:tc>
          <w:tcPr>
            <w:tcW w:w="1320" w:type="pct"/>
            <w:tcBorders>
              <w:top w:val="nil"/>
              <w:left w:val="nil"/>
              <w:bottom w:val="nil"/>
              <w:right w:val="nil"/>
            </w:tcBorders>
            <w:shd w:val="clear" w:color="auto" w:fill="auto"/>
            <w:noWrap/>
            <w:vAlign w:val="bottom"/>
            <w:hideMark/>
          </w:tcPr>
          <w:p w14:paraId="0526413E"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Leverandørgjeld</w:t>
            </w:r>
          </w:p>
        </w:tc>
        <w:tc>
          <w:tcPr>
            <w:tcW w:w="1241" w:type="pct"/>
            <w:tcBorders>
              <w:top w:val="nil"/>
              <w:left w:val="nil"/>
              <w:bottom w:val="single" w:sz="4" w:space="0" w:color="auto"/>
              <w:right w:val="nil"/>
            </w:tcBorders>
            <w:shd w:val="clear" w:color="auto" w:fill="auto"/>
            <w:noWrap/>
            <w:vAlign w:val="bottom"/>
            <w:hideMark/>
          </w:tcPr>
          <w:p w14:paraId="27A1A5A4"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-193 309,50</w:t>
            </w:r>
          </w:p>
        </w:tc>
        <w:tc>
          <w:tcPr>
            <w:tcW w:w="966" w:type="pct"/>
            <w:tcBorders>
              <w:top w:val="nil"/>
              <w:left w:val="nil"/>
              <w:bottom w:val="single" w:sz="4" w:space="0" w:color="auto"/>
              <w:right w:val="nil"/>
            </w:tcBorders>
            <w:shd w:val="clear" w:color="auto" w:fill="auto"/>
            <w:noWrap/>
            <w:vAlign w:val="bottom"/>
            <w:hideMark/>
          </w:tcPr>
          <w:p w14:paraId="7F5C4E4E" w14:textId="77777777" w:rsidR="00453153" w:rsidRPr="00E15009" w:rsidRDefault="00453153" w:rsidP="00453153">
            <w:pPr>
              <w:spacing w:after="0" w:line="240" w:lineRule="auto"/>
              <w:jc w:val="center"/>
              <w:rPr>
                <w:rFonts w:ascii="Arial" w:eastAsia="Times New Roman" w:hAnsi="Arial" w:cs="Arial"/>
                <w:sz w:val="18"/>
                <w:szCs w:val="18"/>
                <w:lang w:eastAsia="nb-NO"/>
              </w:rPr>
            </w:pPr>
            <w:r w:rsidRPr="00E15009">
              <w:rPr>
                <w:rFonts w:ascii="Arial" w:eastAsia="Times New Roman" w:hAnsi="Arial" w:cs="Arial"/>
                <w:sz w:val="18"/>
                <w:szCs w:val="18"/>
                <w:lang w:eastAsia="nb-NO"/>
              </w:rPr>
              <w:t>-193 309,50</w:t>
            </w:r>
          </w:p>
        </w:tc>
        <w:tc>
          <w:tcPr>
            <w:tcW w:w="780" w:type="pct"/>
            <w:tcBorders>
              <w:top w:val="nil"/>
              <w:left w:val="nil"/>
              <w:bottom w:val="single" w:sz="4" w:space="0" w:color="auto"/>
              <w:right w:val="nil"/>
            </w:tcBorders>
            <w:shd w:val="clear" w:color="auto" w:fill="auto"/>
            <w:noWrap/>
            <w:vAlign w:val="bottom"/>
          </w:tcPr>
          <w:p w14:paraId="1334FC5A" w14:textId="77777777" w:rsidR="00453153" w:rsidRPr="00E15009" w:rsidRDefault="00453153" w:rsidP="00453153">
            <w:pPr>
              <w:spacing w:after="0" w:line="240" w:lineRule="auto"/>
              <w:jc w:val="right"/>
              <w:rPr>
                <w:rFonts w:ascii="Arial" w:eastAsia="Times New Roman" w:hAnsi="Arial" w:cs="Arial"/>
                <w:sz w:val="18"/>
                <w:szCs w:val="18"/>
                <w:lang w:eastAsia="nb-NO"/>
              </w:rPr>
            </w:pPr>
            <w:r w:rsidRPr="00E15009">
              <w:rPr>
                <w:rFonts w:ascii="Arial" w:eastAsia="Times New Roman" w:hAnsi="Arial" w:cs="Arial"/>
                <w:sz w:val="18"/>
                <w:szCs w:val="18"/>
                <w:lang w:eastAsia="nb-NO"/>
              </w:rPr>
              <w:t>-10,00</w:t>
            </w:r>
          </w:p>
        </w:tc>
        <w:tc>
          <w:tcPr>
            <w:tcW w:w="197" w:type="pct"/>
            <w:tcBorders>
              <w:top w:val="nil"/>
              <w:left w:val="single" w:sz="8" w:space="0" w:color="auto"/>
              <w:bottom w:val="nil"/>
              <w:right w:val="single" w:sz="8" w:space="0" w:color="auto"/>
            </w:tcBorders>
            <w:shd w:val="clear" w:color="auto" w:fill="auto"/>
            <w:noWrap/>
            <w:vAlign w:val="bottom"/>
            <w:hideMark/>
          </w:tcPr>
          <w:p w14:paraId="72C1BF77"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76171B61"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2CCBFAC3"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285FD120"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Kortsiktig gjeld</w:t>
            </w:r>
          </w:p>
        </w:tc>
        <w:tc>
          <w:tcPr>
            <w:tcW w:w="1241" w:type="pct"/>
            <w:tcBorders>
              <w:top w:val="nil"/>
              <w:left w:val="nil"/>
              <w:bottom w:val="single" w:sz="4" w:space="0" w:color="auto"/>
              <w:right w:val="nil"/>
            </w:tcBorders>
            <w:shd w:val="clear" w:color="auto" w:fill="auto"/>
            <w:noWrap/>
            <w:vAlign w:val="bottom"/>
          </w:tcPr>
          <w:p w14:paraId="7EE67AA2" w14:textId="77777777" w:rsidR="00453153" w:rsidRPr="00E15009" w:rsidRDefault="00453153" w:rsidP="00453153">
            <w:pPr>
              <w:spacing w:after="0" w:line="240" w:lineRule="auto"/>
              <w:rPr>
                <w:rFonts w:ascii="Arial" w:eastAsia="Times New Roman" w:hAnsi="Arial" w:cs="Arial"/>
                <w:b/>
                <w:sz w:val="18"/>
                <w:szCs w:val="18"/>
                <w:lang w:eastAsia="nb-NO"/>
              </w:rPr>
            </w:pPr>
            <w:r w:rsidRPr="00E15009">
              <w:rPr>
                <w:rFonts w:ascii="Arial" w:eastAsia="Times New Roman" w:hAnsi="Arial" w:cs="Arial"/>
                <w:b/>
                <w:sz w:val="18"/>
                <w:szCs w:val="18"/>
                <w:lang w:eastAsia="nb-NO"/>
              </w:rPr>
              <w:t>-193 309,50</w:t>
            </w:r>
          </w:p>
        </w:tc>
        <w:tc>
          <w:tcPr>
            <w:tcW w:w="966" w:type="pct"/>
            <w:tcBorders>
              <w:top w:val="nil"/>
              <w:left w:val="nil"/>
              <w:bottom w:val="single" w:sz="4" w:space="0" w:color="auto"/>
              <w:right w:val="nil"/>
            </w:tcBorders>
            <w:shd w:val="clear" w:color="auto" w:fill="auto"/>
            <w:noWrap/>
          </w:tcPr>
          <w:p w14:paraId="6AFB9A07" w14:textId="77777777" w:rsidR="00453153" w:rsidRPr="00E15009" w:rsidRDefault="00453153" w:rsidP="00453153">
            <w:pPr>
              <w:spacing w:after="0" w:line="240" w:lineRule="auto"/>
              <w:jc w:val="center"/>
              <w:rPr>
                <w:rFonts w:ascii="Times New Roman" w:eastAsia="Times New Roman" w:hAnsi="Times New Roman" w:cs="Times New Roman"/>
                <w:b/>
                <w:sz w:val="24"/>
                <w:szCs w:val="20"/>
                <w:lang w:eastAsia="nb-NO"/>
              </w:rPr>
            </w:pPr>
            <w:r w:rsidRPr="00E15009">
              <w:rPr>
                <w:rFonts w:ascii="Arial" w:eastAsia="Times New Roman" w:hAnsi="Arial" w:cs="Arial"/>
                <w:b/>
                <w:sz w:val="18"/>
                <w:szCs w:val="18"/>
                <w:lang w:eastAsia="nb-NO"/>
              </w:rPr>
              <w:t>-303 342,70</w:t>
            </w:r>
          </w:p>
        </w:tc>
        <w:tc>
          <w:tcPr>
            <w:tcW w:w="780" w:type="pct"/>
            <w:tcBorders>
              <w:top w:val="nil"/>
              <w:left w:val="nil"/>
              <w:bottom w:val="single" w:sz="4" w:space="0" w:color="auto"/>
              <w:right w:val="nil"/>
            </w:tcBorders>
            <w:shd w:val="clear" w:color="auto" w:fill="auto"/>
            <w:noWrap/>
            <w:vAlign w:val="bottom"/>
          </w:tcPr>
          <w:p w14:paraId="5150DE13"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-10,00</w:t>
            </w:r>
          </w:p>
        </w:tc>
        <w:tc>
          <w:tcPr>
            <w:tcW w:w="197" w:type="pct"/>
            <w:tcBorders>
              <w:top w:val="nil"/>
              <w:left w:val="single" w:sz="8" w:space="0" w:color="auto"/>
              <w:bottom w:val="nil"/>
              <w:right w:val="single" w:sz="8" w:space="0" w:color="auto"/>
            </w:tcBorders>
            <w:shd w:val="clear" w:color="auto" w:fill="auto"/>
            <w:noWrap/>
            <w:vAlign w:val="bottom"/>
            <w:hideMark/>
          </w:tcPr>
          <w:p w14:paraId="26646F85"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48FF9AD3" w14:textId="77777777" w:rsidTr="002E6A15">
        <w:trPr>
          <w:trHeight w:val="257"/>
        </w:trPr>
        <w:tc>
          <w:tcPr>
            <w:tcW w:w="496" w:type="pct"/>
            <w:tcBorders>
              <w:top w:val="nil"/>
              <w:left w:val="single" w:sz="8" w:space="0" w:color="auto"/>
              <w:bottom w:val="nil"/>
              <w:right w:val="nil"/>
            </w:tcBorders>
            <w:shd w:val="clear" w:color="auto" w:fill="auto"/>
            <w:noWrap/>
            <w:vAlign w:val="bottom"/>
            <w:hideMark/>
          </w:tcPr>
          <w:p w14:paraId="6F823ED0"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72B0A506"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Gjeld</w:t>
            </w:r>
          </w:p>
        </w:tc>
        <w:tc>
          <w:tcPr>
            <w:tcW w:w="1241" w:type="pct"/>
            <w:tcBorders>
              <w:top w:val="nil"/>
              <w:left w:val="nil"/>
              <w:bottom w:val="single" w:sz="4" w:space="0" w:color="auto"/>
              <w:right w:val="nil"/>
            </w:tcBorders>
            <w:shd w:val="clear" w:color="auto" w:fill="auto"/>
            <w:noWrap/>
            <w:vAlign w:val="bottom"/>
          </w:tcPr>
          <w:p w14:paraId="7DB7D3EF"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b/>
                <w:sz w:val="18"/>
                <w:szCs w:val="18"/>
                <w:lang w:eastAsia="nb-NO"/>
              </w:rPr>
              <w:t>-193 309,50</w:t>
            </w:r>
          </w:p>
        </w:tc>
        <w:tc>
          <w:tcPr>
            <w:tcW w:w="966" w:type="pct"/>
            <w:tcBorders>
              <w:top w:val="nil"/>
              <w:left w:val="nil"/>
              <w:bottom w:val="single" w:sz="4" w:space="0" w:color="auto"/>
              <w:right w:val="nil"/>
            </w:tcBorders>
            <w:shd w:val="clear" w:color="auto" w:fill="auto"/>
            <w:noWrap/>
          </w:tcPr>
          <w:p w14:paraId="104A624D" w14:textId="77777777" w:rsidR="00453153" w:rsidRPr="00E15009" w:rsidRDefault="00453153" w:rsidP="00453153">
            <w:pPr>
              <w:spacing w:after="0" w:line="240" w:lineRule="auto"/>
              <w:jc w:val="center"/>
              <w:rPr>
                <w:rFonts w:ascii="Times New Roman" w:eastAsia="Times New Roman" w:hAnsi="Times New Roman" w:cs="Times New Roman"/>
                <w:b/>
                <w:sz w:val="24"/>
                <w:szCs w:val="20"/>
                <w:lang w:eastAsia="nb-NO"/>
              </w:rPr>
            </w:pPr>
            <w:r w:rsidRPr="00E15009">
              <w:rPr>
                <w:rFonts w:ascii="Arial" w:eastAsia="Times New Roman" w:hAnsi="Arial" w:cs="Arial"/>
                <w:b/>
                <w:sz w:val="18"/>
                <w:szCs w:val="18"/>
                <w:lang w:eastAsia="nb-NO"/>
              </w:rPr>
              <w:t>-303 342,70</w:t>
            </w:r>
          </w:p>
        </w:tc>
        <w:tc>
          <w:tcPr>
            <w:tcW w:w="780" w:type="pct"/>
            <w:tcBorders>
              <w:top w:val="nil"/>
              <w:left w:val="nil"/>
              <w:bottom w:val="single" w:sz="4" w:space="0" w:color="auto"/>
              <w:right w:val="nil"/>
            </w:tcBorders>
            <w:shd w:val="clear" w:color="auto" w:fill="auto"/>
            <w:noWrap/>
            <w:vAlign w:val="bottom"/>
          </w:tcPr>
          <w:p w14:paraId="10A9DBCC" w14:textId="77777777" w:rsidR="00453153" w:rsidRPr="00E15009" w:rsidRDefault="00453153" w:rsidP="00453153">
            <w:pPr>
              <w:spacing w:after="0" w:line="240" w:lineRule="auto"/>
              <w:jc w:val="right"/>
              <w:rPr>
                <w:rFonts w:ascii="Arial" w:eastAsia="Times New Roman" w:hAnsi="Arial" w:cs="Arial"/>
                <w:b/>
                <w:sz w:val="18"/>
                <w:szCs w:val="18"/>
                <w:lang w:eastAsia="nb-NO"/>
              </w:rPr>
            </w:pPr>
            <w:r w:rsidRPr="00E15009">
              <w:rPr>
                <w:rFonts w:ascii="Arial" w:eastAsia="Times New Roman" w:hAnsi="Arial" w:cs="Arial"/>
                <w:b/>
                <w:sz w:val="18"/>
                <w:szCs w:val="18"/>
                <w:lang w:eastAsia="nb-NO"/>
              </w:rPr>
              <w:t>-10,00</w:t>
            </w:r>
          </w:p>
        </w:tc>
        <w:tc>
          <w:tcPr>
            <w:tcW w:w="197" w:type="pct"/>
            <w:tcBorders>
              <w:top w:val="nil"/>
              <w:left w:val="single" w:sz="8" w:space="0" w:color="auto"/>
              <w:bottom w:val="nil"/>
              <w:right w:val="single" w:sz="8" w:space="0" w:color="auto"/>
            </w:tcBorders>
            <w:shd w:val="clear" w:color="auto" w:fill="auto"/>
            <w:noWrap/>
            <w:vAlign w:val="bottom"/>
            <w:hideMark/>
          </w:tcPr>
          <w:p w14:paraId="5F61E0F2"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6FD7DE8A" w14:textId="77777777" w:rsidTr="002E6A15">
        <w:trPr>
          <w:trHeight w:val="303"/>
        </w:trPr>
        <w:tc>
          <w:tcPr>
            <w:tcW w:w="496" w:type="pct"/>
            <w:tcBorders>
              <w:top w:val="nil"/>
              <w:left w:val="single" w:sz="8" w:space="0" w:color="auto"/>
              <w:bottom w:val="nil"/>
              <w:right w:val="nil"/>
            </w:tcBorders>
            <w:shd w:val="clear" w:color="auto" w:fill="auto"/>
            <w:noWrap/>
            <w:vAlign w:val="bottom"/>
            <w:hideMark/>
          </w:tcPr>
          <w:p w14:paraId="10E3749C" w14:textId="77777777" w:rsidR="00453153" w:rsidRPr="00E15009" w:rsidRDefault="00453153" w:rsidP="00453153">
            <w:pPr>
              <w:spacing w:after="0" w:line="240" w:lineRule="auto"/>
              <w:rPr>
                <w:rFonts w:ascii="Arial" w:eastAsia="Times New Roman" w:hAnsi="Arial" w:cs="Arial"/>
                <w:sz w:val="18"/>
                <w:szCs w:val="18"/>
                <w:lang w:eastAsia="nb-NO"/>
              </w:rPr>
            </w:pPr>
            <w:r w:rsidRPr="00E15009">
              <w:rPr>
                <w:rFonts w:ascii="Arial" w:eastAsia="Times New Roman" w:hAnsi="Arial" w:cs="Arial"/>
                <w:sz w:val="18"/>
                <w:szCs w:val="18"/>
                <w:lang w:eastAsia="nb-NO"/>
              </w:rPr>
              <w:t> </w:t>
            </w:r>
          </w:p>
        </w:tc>
        <w:tc>
          <w:tcPr>
            <w:tcW w:w="1320" w:type="pct"/>
            <w:tcBorders>
              <w:top w:val="nil"/>
              <w:left w:val="nil"/>
              <w:bottom w:val="nil"/>
              <w:right w:val="nil"/>
            </w:tcBorders>
            <w:shd w:val="clear" w:color="auto" w:fill="auto"/>
            <w:noWrap/>
            <w:vAlign w:val="bottom"/>
            <w:hideMark/>
          </w:tcPr>
          <w:p w14:paraId="00FD43FE" w14:textId="77777777" w:rsidR="00453153" w:rsidRPr="00E15009" w:rsidRDefault="00453153" w:rsidP="00453153">
            <w:pPr>
              <w:spacing w:after="0" w:line="240" w:lineRule="auto"/>
              <w:rPr>
                <w:rFonts w:ascii="Arial" w:eastAsia="Times New Roman" w:hAnsi="Arial" w:cs="Arial"/>
                <w:b/>
                <w:bCs/>
                <w:sz w:val="18"/>
                <w:szCs w:val="18"/>
                <w:lang w:eastAsia="nb-NO"/>
              </w:rPr>
            </w:pPr>
            <w:r w:rsidRPr="00E15009">
              <w:rPr>
                <w:rFonts w:ascii="Arial" w:eastAsia="Times New Roman" w:hAnsi="Arial" w:cs="Arial"/>
                <w:b/>
                <w:bCs/>
                <w:sz w:val="18"/>
                <w:szCs w:val="18"/>
                <w:lang w:eastAsia="nb-NO"/>
              </w:rPr>
              <w:t>SUM Egenkapital og gjeld</w:t>
            </w:r>
          </w:p>
        </w:tc>
        <w:tc>
          <w:tcPr>
            <w:tcW w:w="1241" w:type="pct"/>
            <w:tcBorders>
              <w:top w:val="nil"/>
              <w:left w:val="nil"/>
              <w:bottom w:val="nil"/>
              <w:right w:val="nil"/>
            </w:tcBorders>
            <w:shd w:val="clear" w:color="auto" w:fill="auto"/>
            <w:noWrap/>
            <w:vAlign w:val="bottom"/>
          </w:tcPr>
          <w:p w14:paraId="0F26070C" w14:textId="77777777" w:rsidR="00453153" w:rsidRPr="00E15009" w:rsidRDefault="00453153" w:rsidP="00453153">
            <w:pPr>
              <w:spacing w:after="0" w:line="240" w:lineRule="auto"/>
              <w:rPr>
                <w:rFonts w:ascii="Arial" w:eastAsia="Times New Roman" w:hAnsi="Arial" w:cs="Arial"/>
                <w:b/>
                <w:bCs/>
                <w:sz w:val="18"/>
                <w:szCs w:val="18"/>
                <w:u w:val="thick"/>
                <w:lang w:eastAsia="nb-NO"/>
              </w:rPr>
            </w:pPr>
            <w:r w:rsidRPr="00E15009">
              <w:rPr>
                <w:rFonts w:ascii="Arial" w:eastAsia="Times New Roman" w:hAnsi="Arial" w:cs="Arial"/>
                <w:b/>
                <w:bCs/>
                <w:sz w:val="18"/>
                <w:szCs w:val="18"/>
                <w:u w:val="thick"/>
                <w:lang w:eastAsia="nb-NO"/>
              </w:rPr>
              <w:t>-2 335 771,11</w:t>
            </w:r>
          </w:p>
        </w:tc>
        <w:tc>
          <w:tcPr>
            <w:tcW w:w="966" w:type="pct"/>
            <w:tcBorders>
              <w:top w:val="nil"/>
              <w:left w:val="nil"/>
              <w:bottom w:val="nil"/>
              <w:right w:val="nil"/>
            </w:tcBorders>
            <w:shd w:val="clear" w:color="auto" w:fill="auto"/>
            <w:noWrap/>
            <w:vAlign w:val="bottom"/>
          </w:tcPr>
          <w:p w14:paraId="40E90B70" w14:textId="77777777" w:rsidR="00453153" w:rsidRPr="00E15009" w:rsidRDefault="00453153" w:rsidP="00453153">
            <w:pPr>
              <w:spacing w:after="0" w:line="240" w:lineRule="auto"/>
              <w:jc w:val="center"/>
              <w:rPr>
                <w:rFonts w:ascii="Arial" w:eastAsia="Times New Roman" w:hAnsi="Arial" w:cs="Arial"/>
                <w:b/>
                <w:bCs/>
                <w:sz w:val="18"/>
                <w:szCs w:val="18"/>
                <w:u w:val="thick"/>
                <w:lang w:eastAsia="nb-NO"/>
              </w:rPr>
            </w:pPr>
            <w:r w:rsidRPr="00E15009">
              <w:rPr>
                <w:rFonts w:ascii="Arial" w:eastAsia="Times New Roman" w:hAnsi="Arial" w:cs="Arial"/>
                <w:b/>
                <w:bCs/>
                <w:sz w:val="18"/>
                <w:szCs w:val="18"/>
                <w:u w:val="thick"/>
                <w:lang w:eastAsia="nb-NO"/>
              </w:rPr>
              <w:t>27 943,17</w:t>
            </w:r>
          </w:p>
        </w:tc>
        <w:tc>
          <w:tcPr>
            <w:tcW w:w="780" w:type="pct"/>
            <w:tcBorders>
              <w:top w:val="nil"/>
              <w:left w:val="nil"/>
              <w:bottom w:val="nil"/>
              <w:right w:val="nil"/>
            </w:tcBorders>
            <w:shd w:val="clear" w:color="auto" w:fill="auto"/>
            <w:noWrap/>
            <w:vAlign w:val="bottom"/>
          </w:tcPr>
          <w:p w14:paraId="47688FE1" w14:textId="77777777" w:rsidR="00453153" w:rsidRPr="00E15009" w:rsidRDefault="00453153" w:rsidP="00453153">
            <w:pPr>
              <w:spacing w:after="0" w:line="240" w:lineRule="auto"/>
              <w:ind w:left="360"/>
              <w:rPr>
                <w:rFonts w:ascii="Arial" w:eastAsia="Times New Roman" w:hAnsi="Arial" w:cs="Arial"/>
                <w:b/>
                <w:bCs/>
                <w:sz w:val="18"/>
                <w:szCs w:val="18"/>
                <w:u w:val="thick"/>
                <w:lang w:eastAsia="nb-NO"/>
              </w:rPr>
            </w:pPr>
            <w:r w:rsidRPr="00E15009">
              <w:rPr>
                <w:rFonts w:ascii="Arial" w:eastAsia="Times New Roman" w:hAnsi="Arial" w:cs="Arial"/>
                <w:b/>
                <w:bCs/>
                <w:sz w:val="18"/>
                <w:szCs w:val="18"/>
                <w:u w:val="thick"/>
                <w:lang w:eastAsia="nb-NO"/>
              </w:rPr>
              <w:t xml:space="preserve"> </w:t>
            </w:r>
          </w:p>
          <w:p w14:paraId="11649823" w14:textId="77777777" w:rsidR="00453153" w:rsidRPr="00E15009" w:rsidRDefault="00453153" w:rsidP="00453153">
            <w:pPr>
              <w:spacing w:after="0" w:line="240" w:lineRule="auto"/>
              <w:rPr>
                <w:rFonts w:ascii="Arial" w:eastAsia="Times New Roman" w:hAnsi="Arial" w:cs="Arial"/>
                <w:b/>
                <w:bCs/>
                <w:sz w:val="18"/>
                <w:szCs w:val="18"/>
                <w:u w:val="thick"/>
                <w:lang w:eastAsia="nb-NO"/>
              </w:rPr>
            </w:pPr>
            <w:r w:rsidRPr="00E15009">
              <w:rPr>
                <w:rFonts w:ascii="Arial" w:eastAsia="Times New Roman" w:hAnsi="Arial" w:cs="Arial"/>
                <w:b/>
                <w:bCs/>
                <w:sz w:val="18"/>
                <w:szCs w:val="18"/>
                <w:lang w:eastAsia="nb-NO"/>
              </w:rPr>
              <w:t xml:space="preserve">                    </w:t>
            </w:r>
            <w:r w:rsidRPr="00E15009">
              <w:rPr>
                <w:rFonts w:ascii="Arial" w:eastAsia="Times New Roman" w:hAnsi="Arial" w:cs="Arial"/>
                <w:b/>
                <w:sz w:val="18"/>
                <w:szCs w:val="18"/>
                <w:lang w:eastAsia="nb-NO"/>
              </w:rPr>
              <w:t>2 473 757,48</w:t>
            </w:r>
          </w:p>
        </w:tc>
        <w:tc>
          <w:tcPr>
            <w:tcW w:w="197" w:type="pct"/>
            <w:tcBorders>
              <w:top w:val="nil"/>
              <w:left w:val="single" w:sz="8" w:space="0" w:color="auto"/>
              <w:bottom w:val="nil"/>
              <w:right w:val="single" w:sz="8" w:space="0" w:color="auto"/>
            </w:tcBorders>
            <w:shd w:val="clear" w:color="auto" w:fill="auto"/>
            <w:noWrap/>
            <w:vAlign w:val="bottom"/>
            <w:hideMark/>
          </w:tcPr>
          <w:p w14:paraId="5B2D31AF"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r w:rsidR="00453153" w:rsidRPr="00E15009" w14:paraId="47C4ABEE" w14:textId="77777777" w:rsidTr="002E6A15">
        <w:trPr>
          <w:trHeight w:val="633"/>
        </w:trPr>
        <w:tc>
          <w:tcPr>
            <w:tcW w:w="496" w:type="pct"/>
            <w:tcBorders>
              <w:top w:val="nil"/>
              <w:left w:val="single" w:sz="8" w:space="0" w:color="auto"/>
              <w:bottom w:val="single" w:sz="8" w:space="0" w:color="auto"/>
              <w:right w:val="nil"/>
            </w:tcBorders>
            <w:shd w:val="clear" w:color="auto" w:fill="auto"/>
            <w:noWrap/>
            <w:vAlign w:val="bottom"/>
            <w:hideMark/>
          </w:tcPr>
          <w:p w14:paraId="4781376A"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320" w:type="pct"/>
            <w:tcBorders>
              <w:top w:val="nil"/>
              <w:left w:val="nil"/>
              <w:bottom w:val="single" w:sz="8" w:space="0" w:color="auto"/>
              <w:right w:val="nil"/>
            </w:tcBorders>
            <w:shd w:val="clear" w:color="auto" w:fill="auto"/>
            <w:noWrap/>
            <w:vAlign w:val="bottom"/>
            <w:hideMark/>
          </w:tcPr>
          <w:p w14:paraId="4337AAE9"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241" w:type="pct"/>
            <w:tcBorders>
              <w:top w:val="nil"/>
              <w:left w:val="nil"/>
              <w:bottom w:val="single" w:sz="8" w:space="0" w:color="auto"/>
              <w:right w:val="nil"/>
            </w:tcBorders>
            <w:shd w:val="clear" w:color="auto" w:fill="auto"/>
            <w:noWrap/>
            <w:vAlign w:val="bottom"/>
            <w:hideMark/>
          </w:tcPr>
          <w:p w14:paraId="49A47879" w14:textId="77777777" w:rsidR="00453153" w:rsidRPr="00E15009" w:rsidRDefault="00453153" w:rsidP="00453153">
            <w:pPr>
              <w:spacing w:after="0" w:line="240" w:lineRule="auto"/>
              <w:jc w:val="center"/>
              <w:rPr>
                <w:rFonts w:ascii="Arial" w:eastAsia="Times New Roman" w:hAnsi="Arial" w:cs="Arial"/>
                <w:sz w:val="20"/>
                <w:szCs w:val="20"/>
                <w:lang w:eastAsia="nb-NO"/>
              </w:rPr>
            </w:pPr>
          </w:p>
        </w:tc>
        <w:tc>
          <w:tcPr>
            <w:tcW w:w="966" w:type="pct"/>
            <w:tcBorders>
              <w:top w:val="nil"/>
              <w:left w:val="nil"/>
              <w:bottom w:val="single" w:sz="8" w:space="0" w:color="auto"/>
              <w:right w:val="nil"/>
            </w:tcBorders>
            <w:shd w:val="clear" w:color="auto" w:fill="auto"/>
            <w:noWrap/>
            <w:vAlign w:val="bottom"/>
            <w:hideMark/>
          </w:tcPr>
          <w:p w14:paraId="45AE8CE7" w14:textId="77777777" w:rsidR="00453153" w:rsidRPr="00E15009" w:rsidRDefault="00453153" w:rsidP="00453153">
            <w:pPr>
              <w:spacing w:after="0" w:line="240" w:lineRule="auto"/>
              <w:jc w:val="center"/>
              <w:rPr>
                <w:rFonts w:ascii="Arial" w:eastAsia="Times New Roman" w:hAnsi="Arial" w:cs="Arial"/>
                <w:sz w:val="20"/>
                <w:szCs w:val="20"/>
                <w:lang w:eastAsia="nb-NO"/>
              </w:rPr>
            </w:pPr>
          </w:p>
        </w:tc>
        <w:tc>
          <w:tcPr>
            <w:tcW w:w="780" w:type="pct"/>
            <w:tcBorders>
              <w:top w:val="nil"/>
              <w:left w:val="nil"/>
              <w:bottom w:val="single" w:sz="8" w:space="0" w:color="auto"/>
              <w:right w:val="nil"/>
            </w:tcBorders>
            <w:shd w:val="clear" w:color="auto" w:fill="auto"/>
            <w:noWrap/>
            <w:vAlign w:val="bottom"/>
            <w:hideMark/>
          </w:tcPr>
          <w:p w14:paraId="546056AE"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c>
          <w:tcPr>
            <w:tcW w:w="197" w:type="pct"/>
            <w:tcBorders>
              <w:top w:val="nil"/>
              <w:left w:val="single" w:sz="8" w:space="0" w:color="auto"/>
              <w:bottom w:val="single" w:sz="8" w:space="0" w:color="auto"/>
              <w:right w:val="single" w:sz="8" w:space="0" w:color="auto"/>
            </w:tcBorders>
            <w:shd w:val="clear" w:color="auto" w:fill="auto"/>
            <w:noWrap/>
            <w:vAlign w:val="bottom"/>
            <w:hideMark/>
          </w:tcPr>
          <w:p w14:paraId="0EEA261C" w14:textId="77777777" w:rsidR="00453153" w:rsidRPr="00E15009" w:rsidRDefault="00453153" w:rsidP="00453153">
            <w:pPr>
              <w:spacing w:after="0" w:line="240" w:lineRule="auto"/>
              <w:rPr>
                <w:rFonts w:ascii="Arial" w:eastAsia="Times New Roman" w:hAnsi="Arial" w:cs="Arial"/>
                <w:sz w:val="20"/>
                <w:szCs w:val="20"/>
                <w:lang w:eastAsia="nb-NO"/>
              </w:rPr>
            </w:pPr>
            <w:r w:rsidRPr="00E15009">
              <w:rPr>
                <w:rFonts w:ascii="Arial" w:eastAsia="Times New Roman" w:hAnsi="Arial" w:cs="Arial"/>
                <w:sz w:val="20"/>
                <w:szCs w:val="20"/>
                <w:lang w:eastAsia="nb-NO"/>
              </w:rPr>
              <w:t> </w:t>
            </w:r>
          </w:p>
        </w:tc>
      </w:tr>
    </w:tbl>
    <w:p w14:paraId="5F04A64C"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506C8D79"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6F7C28F4"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093C1C38"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62134252" w14:textId="77777777" w:rsidR="00DA3D96" w:rsidRPr="00E15009" w:rsidRDefault="00DA3D96" w:rsidP="00453153">
      <w:pPr>
        <w:spacing w:after="0" w:line="240" w:lineRule="auto"/>
        <w:rPr>
          <w:rFonts w:ascii="Times New Roman" w:eastAsia="Times New Roman" w:hAnsi="Times New Roman" w:cs="Times New Roman"/>
          <w:sz w:val="24"/>
          <w:szCs w:val="20"/>
          <w:lang w:eastAsia="nb-NO"/>
        </w:rPr>
      </w:pPr>
    </w:p>
    <w:p w14:paraId="17E4238D" w14:textId="77777777" w:rsidR="00DA3D96" w:rsidRPr="00E15009" w:rsidRDefault="00DA3D96" w:rsidP="00453153">
      <w:pPr>
        <w:spacing w:after="0" w:line="240" w:lineRule="auto"/>
        <w:rPr>
          <w:rFonts w:ascii="Times New Roman" w:eastAsia="Times New Roman" w:hAnsi="Times New Roman" w:cs="Times New Roman"/>
          <w:sz w:val="24"/>
          <w:szCs w:val="20"/>
          <w:lang w:eastAsia="nb-NO"/>
        </w:rPr>
      </w:pPr>
    </w:p>
    <w:p w14:paraId="263490F2" w14:textId="77777777" w:rsidR="00DA3D96" w:rsidRPr="00E15009" w:rsidRDefault="00DA3D96" w:rsidP="00453153">
      <w:pPr>
        <w:spacing w:after="0" w:line="240" w:lineRule="auto"/>
        <w:rPr>
          <w:rFonts w:ascii="Times New Roman" w:eastAsia="Times New Roman" w:hAnsi="Times New Roman" w:cs="Times New Roman"/>
          <w:sz w:val="24"/>
          <w:szCs w:val="20"/>
          <w:lang w:eastAsia="nb-NO"/>
        </w:rPr>
      </w:pPr>
    </w:p>
    <w:p w14:paraId="49A95AA5"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010757C4"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11BEBC4B" w14:textId="77777777" w:rsidR="009836D0" w:rsidRPr="00E15009" w:rsidRDefault="009836D0" w:rsidP="00453153">
      <w:pPr>
        <w:spacing w:after="0" w:line="240" w:lineRule="auto"/>
        <w:rPr>
          <w:rFonts w:ascii="Times New Roman" w:eastAsia="Times New Roman" w:hAnsi="Times New Roman" w:cs="Times New Roman"/>
          <w:sz w:val="24"/>
          <w:szCs w:val="20"/>
          <w:lang w:eastAsia="nb-NO"/>
        </w:rPr>
      </w:pPr>
    </w:p>
    <w:p w14:paraId="5D4A44AA" w14:textId="1D1276B1" w:rsidR="009836D0" w:rsidRDefault="009836D0" w:rsidP="00453153">
      <w:pPr>
        <w:spacing w:after="0" w:line="240" w:lineRule="auto"/>
        <w:rPr>
          <w:rFonts w:ascii="Times New Roman" w:eastAsia="Times New Roman" w:hAnsi="Times New Roman" w:cs="Times New Roman"/>
          <w:sz w:val="24"/>
          <w:szCs w:val="20"/>
          <w:lang w:eastAsia="nb-NO"/>
        </w:rPr>
      </w:pPr>
    </w:p>
    <w:p w14:paraId="68601C0C" w14:textId="4A20D798" w:rsidR="005F4AB1" w:rsidRDefault="005F4AB1" w:rsidP="00453153">
      <w:pPr>
        <w:spacing w:after="0" w:line="240" w:lineRule="auto"/>
        <w:rPr>
          <w:rFonts w:ascii="Times New Roman" w:eastAsia="Times New Roman" w:hAnsi="Times New Roman" w:cs="Times New Roman"/>
          <w:sz w:val="24"/>
          <w:szCs w:val="20"/>
          <w:lang w:eastAsia="nb-NO"/>
        </w:rPr>
      </w:pPr>
    </w:p>
    <w:p w14:paraId="68FBB6E3" w14:textId="77777777" w:rsidR="005F4AB1" w:rsidRPr="00E15009" w:rsidRDefault="005F4AB1" w:rsidP="00453153">
      <w:pPr>
        <w:spacing w:after="0" w:line="240" w:lineRule="auto"/>
        <w:rPr>
          <w:rFonts w:ascii="Times New Roman" w:eastAsia="Times New Roman" w:hAnsi="Times New Roman" w:cs="Times New Roman"/>
          <w:sz w:val="24"/>
          <w:szCs w:val="20"/>
          <w:lang w:eastAsia="nb-NO"/>
        </w:rPr>
      </w:pPr>
    </w:p>
    <w:p w14:paraId="053914AD" w14:textId="77777777" w:rsidR="009836D0" w:rsidRPr="00E15009" w:rsidRDefault="009836D0" w:rsidP="00453153">
      <w:pPr>
        <w:spacing w:after="0" w:line="240" w:lineRule="auto"/>
        <w:rPr>
          <w:rFonts w:ascii="Times New Roman" w:eastAsia="Times New Roman" w:hAnsi="Times New Roman" w:cs="Times New Roman"/>
          <w:sz w:val="24"/>
          <w:szCs w:val="20"/>
          <w:lang w:eastAsia="nb-NO"/>
        </w:rPr>
      </w:pPr>
    </w:p>
    <w:p w14:paraId="79DAE3A5" w14:textId="77777777" w:rsidR="009836D0" w:rsidRPr="00E15009" w:rsidRDefault="009836D0" w:rsidP="00453153">
      <w:pPr>
        <w:spacing w:after="0" w:line="240" w:lineRule="auto"/>
        <w:rPr>
          <w:rFonts w:ascii="Times New Roman" w:eastAsia="Times New Roman" w:hAnsi="Times New Roman" w:cs="Times New Roman"/>
          <w:sz w:val="24"/>
          <w:szCs w:val="20"/>
          <w:lang w:eastAsia="nb-NO"/>
        </w:rPr>
      </w:pPr>
    </w:p>
    <w:p w14:paraId="5D5C36FD" w14:textId="77777777" w:rsidR="009836D0" w:rsidRPr="00E15009" w:rsidRDefault="009836D0" w:rsidP="00453153">
      <w:pPr>
        <w:spacing w:after="0" w:line="240" w:lineRule="auto"/>
        <w:rPr>
          <w:rFonts w:ascii="Times New Roman" w:eastAsia="Times New Roman" w:hAnsi="Times New Roman" w:cs="Times New Roman"/>
          <w:sz w:val="24"/>
          <w:szCs w:val="20"/>
          <w:lang w:eastAsia="nb-NO"/>
        </w:rPr>
      </w:pPr>
    </w:p>
    <w:p w14:paraId="35B6601A" w14:textId="77777777" w:rsidR="00DA3D96" w:rsidRPr="00E15009" w:rsidRDefault="00DA3D96" w:rsidP="00453153">
      <w:pPr>
        <w:spacing w:after="0" w:line="240" w:lineRule="auto"/>
        <w:rPr>
          <w:rFonts w:ascii="Times New Roman" w:eastAsia="Times New Roman" w:hAnsi="Times New Roman" w:cs="Times New Roman"/>
          <w:b/>
          <w:sz w:val="24"/>
          <w:szCs w:val="20"/>
          <w:lang w:eastAsia="nb-NO"/>
        </w:rPr>
      </w:pPr>
      <w:r w:rsidRPr="00E15009">
        <w:rPr>
          <w:rFonts w:ascii="Times New Roman" w:eastAsia="Times New Roman" w:hAnsi="Times New Roman" w:cs="Times New Roman"/>
          <w:b/>
          <w:sz w:val="24"/>
          <w:szCs w:val="20"/>
          <w:lang w:eastAsia="nb-NO"/>
        </w:rPr>
        <w:t>NOTER TIL FAGRÅDETS REGNSKAP 2019</w:t>
      </w:r>
    </w:p>
    <w:p w14:paraId="30919745" w14:textId="77777777" w:rsidR="00DA3D96" w:rsidRPr="00E15009" w:rsidRDefault="00DA3D96" w:rsidP="00453153">
      <w:pPr>
        <w:spacing w:after="0" w:line="240" w:lineRule="auto"/>
        <w:rPr>
          <w:rFonts w:ascii="Times New Roman" w:eastAsia="Times New Roman" w:hAnsi="Times New Roman" w:cs="Times New Roman"/>
          <w:sz w:val="24"/>
          <w:szCs w:val="20"/>
          <w:lang w:eastAsia="nb-NO"/>
        </w:rPr>
      </w:pPr>
    </w:p>
    <w:p w14:paraId="5C64F307" w14:textId="77777777" w:rsidR="008C5D8B" w:rsidRPr="00E15009" w:rsidRDefault="008C5D8B" w:rsidP="00453153">
      <w:pPr>
        <w:spacing w:after="0" w:line="240" w:lineRule="auto"/>
        <w:rPr>
          <w:rFonts w:ascii="Times New Roman" w:eastAsia="Times New Roman" w:hAnsi="Times New Roman" w:cs="Times New Roman"/>
          <w:sz w:val="24"/>
          <w:szCs w:val="20"/>
          <w:lang w:eastAsia="nb-NO"/>
        </w:rPr>
      </w:pPr>
    </w:p>
    <w:p w14:paraId="27CC3FE4" w14:textId="77777777" w:rsidR="00453153" w:rsidRPr="00E15009" w:rsidRDefault="00453153" w:rsidP="00453153">
      <w:pPr>
        <w:spacing w:after="0" w:line="240" w:lineRule="auto"/>
        <w:rPr>
          <w:rFonts w:ascii="Times New Roman" w:eastAsia="Times New Roman" w:hAnsi="Times New Roman" w:cs="Times New Roman"/>
          <w:b/>
          <w:sz w:val="24"/>
          <w:szCs w:val="20"/>
          <w:lang w:eastAsia="nb-NO"/>
        </w:rPr>
      </w:pPr>
      <w:r w:rsidRPr="00E15009">
        <w:rPr>
          <w:rFonts w:ascii="Times New Roman" w:eastAsia="Times New Roman" w:hAnsi="Times New Roman" w:cs="Times New Roman"/>
          <w:sz w:val="24"/>
          <w:szCs w:val="20"/>
          <w:lang w:eastAsia="nb-NO"/>
        </w:rPr>
        <w:t xml:space="preserve">Note 1 – </w:t>
      </w:r>
      <w:r w:rsidRPr="00E15009">
        <w:rPr>
          <w:rFonts w:ascii="Times New Roman" w:eastAsia="Times New Roman" w:hAnsi="Times New Roman" w:cs="Times New Roman"/>
          <w:b/>
          <w:sz w:val="24"/>
          <w:szCs w:val="20"/>
          <w:lang w:eastAsia="nb-NO"/>
        </w:rPr>
        <w:t>Regnskapsprinsipper</w:t>
      </w:r>
    </w:p>
    <w:p w14:paraId="61BBDA54"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Årsregnskapet er satt opp under forutsetning om fortsatt drift. Årsregnskapet består av resultatregnskap, balanse, noteopplysninger og er avlagt i samsvar med regnskapslov og god regnskapsskikk for små foretak.</w:t>
      </w:r>
    </w:p>
    <w:p w14:paraId="7EB3B3CF"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4F061099" w14:textId="77777777" w:rsidR="00453153" w:rsidRPr="00E15009" w:rsidRDefault="00453153" w:rsidP="00453153">
      <w:pPr>
        <w:spacing w:after="0" w:line="240" w:lineRule="auto"/>
        <w:rPr>
          <w:rFonts w:ascii="Times New Roman" w:eastAsia="Times New Roman" w:hAnsi="Times New Roman" w:cs="Times New Roman"/>
          <w:b/>
          <w:sz w:val="24"/>
          <w:szCs w:val="20"/>
          <w:lang w:eastAsia="nb-NO"/>
        </w:rPr>
      </w:pPr>
      <w:r w:rsidRPr="00E15009">
        <w:rPr>
          <w:rFonts w:ascii="Times New Roman" w:eastAsia="Times New Roman" w:hAnsi="Times New Roman" w:cs="Times New Roman"/>
          <w:b/>
          <w:sz w:val="24"/>
          <w:szCs w:val="20"/>
          <w:lang w:eastAsia="nb-NO"/>
        </w:rPr>
        <w:t>Inntekter:</w:t>
      </w:r>
    </w:p>
    <w:p w14:paraId="36B795EC"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2: Offentlig bidrag</w:t>
      </w:r>
    </w:p>
    <w:p w14:paraId="3BFF5E7E"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 xml:space="preserve">Akershus (Viken) Fylkeskommune og Fylkesmannen i Oslo og Viken bidro til driften av Fagrådet og miljøovervåkningsprogrammet med hhv kr. 190.000, - og kr 90.000, - i 2019. </w:t>
      </w:r>
    </w:p>
    <w:p w14:paraId="4ED8E6DB"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721D4CA7"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3: Post 3010 Kommunale tilskudd</w:t>
      </w:r>
    </w:p>
    <w:p w14:paraId="69128E7D"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 xml:space="preserve">Kontingentinntekter fra de 9 medlemskommunene. Kontingenten i 2019 var på kr. 3,50 pr. innbygger. </w:t>
      </w:r>
    </w:p>
    <w:p w14:paraId="07F139F0"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4C486E93"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bookmarkStart w:id="203" w:name="_Hlk42176913"/>
      <w:r w:rsidRPr="00E15009">
        <w:rPr>
          <w:rFonts w:ascii="Times New Roman" w:eastAsia="Times New Roman" w:hAnsi="Times New Roman" w:cs="Times New Roman"/>
          <w:sz w:val="24"/>
          <w:szCs w:val="20"/>
          <w:lang w:eastAsia="nb-NO"/>
        </w:rPr>
        <w:t>Note 4: Post 3900 Seminar</w:t>
      </w:r>
    </w:p>
    <w:bookmarkEnd w:id="203"/>
    <w:p w14:paraId="11C6D4B2" w14:textId="4427F0F9" w:rsidR="00453153" w:rsidRPr="00AC287B" w:rsidRDefault="00453153" w:rsidP="00453153">
      <w:pPr>
        <w:spacing w:after="0" w:line="240" w:lineRule="auto"/>
        <w:rPr>
          <w:rFonts w:ascii="Times New Roman" w:eastAsia="Times New Roman" w:hAnsi="Times New Roman" w:cs="Times New Roman"/>
          <w:color w:val="4472C4" w:themeColor="accent1"/>
          <w:sz w:val="24"/>
          <w:szCs w:val="20"/>
          <w:lang w:eastAsia="nb-NO"/>
        </w:rPr>
      </w:pPr>
      <w:r w:rsidRPr="00E15009">
        <w:rPr>
          <w:rFonts w:ascii="Times New Roman" w:eastAsia="Times New Roman" w:hAnsi="Times New Roman" w:cs="Times New Roman"/>
          <w:sz w:val="24"/>
          <w:szCs w:val="20"/>
          <w:lang w:eastAsia="nb-NO"/>
        </w:rPr>
        <w:t>Refusjon av utgifter i forbindelse med Driftsseminaret. Egenandelen for deltakerne var kr. 3200,- og for utstillere kr. 4000,-. 75 deltakere fra alle medlemskommunene, og syv firmaer hadde utstilling på seminaret.</w:t>
      </w:r>
      <w:r w:rsidR="00C5083B" w:rsidRPr="00E15009">
        <w:rPr>
          <w:rFonts w:ascii="Times New Roman" w:eastAsia="Times New Roman" w:hAnsi="Times New Roman" w:cs="Times New Roman"/>
          <w:sz w:val="24"/>
          <w:szCs w:val="20"/>
          <w:lang w:eastAsia="nb-NO"/>
        </w:rPr>
        <w:t xml:space="preserve"> </w:t>
      </w:r>
      <w:r w:rsidR="00C5083B" w:rsidRPr="00AC287B">
        <w:rPr>
          <w:rFonts w:ascii="Times New Roman" w:eastAsia="Times New Roman" w:hAnsi="Times New Roman" w:cs="Times New Roman"/>
          <w:color w:val="4472C4" w:themeColor="accent1"/>
          <w:sz w:val="24"/>
          <w:szCs w:val="20"/>
          <w:lang w:eastAsia="nb-NO"/>
        </w:rPr>
        <w:t xml:space="preserve">Deltakere som bidro med presentasjoner o.l. betalte ikke seminaravgift.  </w:t>
      </w:r>
    </w:p>
    <w:p w14:paraId="13DA7B98"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3FC44245" w14:textId="77777777" w:rsidR="00453153" w:rsidRPr="00E15009" w:rsidRDefault="00453153" w:rsidP="00453153">
      <w:pPr>
        <w:spacing w:after="0" w:line="240" w:lineRule="auto"/>
        <w:rPr>
          <w:rFonts w:ascii="Times New Roman" w:eastAsia="Times New Roman" w:hAnsi="Times New Roman" w:cs="Times New Roman"/>
          <w:b/>
          <w:sz w:val="24"/>
          <w:szCs w:val="20"/>
          <w:lang w:eastAsia="nb-NO"/>
        </w:rPr>
      </w:pPr>
      <w:r w:rsidRPr="00E15009">
        <w:rPr>
          <w:rFonts w:ascii="Times New Roman" w:eastAsia="Times New Roman" w:hAnsi="Times New Roman" w:cs="Times New Roman"/>
          <w:b/>
          <w:sz w:val="24"/>
          <w:szCs w:val="20"/>
          <w:lang w:eastAsia="nb-NO"/>
        </w:rPr>
        <w:t>Utgifter:</w:t>
      </w:r>
    </w:p>
    <w:p w14:paraId="672F38EA"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 xml:space="preserve"> </w:t>
      </w:r>
    </w:p>
    <w:p w14:paraId="19A75FC6"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5: Post 6550 Gaver</w:t>
      </w:r>
    </w:p>
    <w:p w14:paraId="4511DE96"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 xml:space="preserve">Denne posten gjelder gaver til foredragsholderne på det årlige driftsseminaret. </w:t>
      </w:r>
    </w:p>
    <w:p w14:paraId="5994E80C"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4097001B"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6: Post 6701 Honorar revisjon</w:t>
      </w:r>
    </w:p>
    <w:p w14:paraId="7BEBED49"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Oslo kommune, kommunerevisjonen fakturerte Fagrådet kr. 20.800, - for revisjon av regnskapet.</w:t>
      </w:r>
    </w:p>
    <w:p w14:paraId="24FB15CA"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4F7F9B0F"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7: Post 6720 Administrativ støttetjeneste</w:t>
      </w:r>
    </w:p>
    <w:p w14:paraId="6D6C5C86"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Fagrådet leier sekretær – og regnskapstjeneste fra Oslo kommune, vann– og avløpsetaten og betaler kr. 300.000, - for disse tjenestene.</w:t>
      </w:r>
    </w:p>
    <w:p w14:paraId="712664DB"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68F82037"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8: Post 6790 Konsulenttjenester</w:t>
      </w:r>
    </w:p>
    <w:p w14:paraId="11F8C529"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 xml:space="preserve">Det totale budsjettet for konsulenttjenester var i 2019 på ca. kr. 4,05 mill. Det ble brukt ca. kr 3.04 mill. </w:t>
      </w:r>
    </w:p>
    <w:p w14:paraId="0FB06DF2"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Avtale med:</w:t>
      </w:r>
    </w:p>
    <w:p w14:paraId="7E768B4B" w14:textId="77777777" w:rsidR="00453153" w:rsidRPr="00E15009" w:rsidRDefault="00453153" w:rsidP="00453153">
      <w:pPr>
        <w:numPr>
          <w:ilvl w:val="0"/>
          <w:numId w:val="15"/>
        </w:num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 xml:space="preserve">NIVA om </w:t>
      </w:r>
      <w:r w:rsidR="00D5182D" w:rsidRPr="00E15009">
        <w:rPr>
          <w:rFonts w:ascii="Times New Roman" w:eastAsia="Times New Roman" w:hAnsi="Times New Roman" w:cs="Times New Roman"/>
          <w:sz w:val="24"/>
          <w:szCs w:val="20"/>
          <w:lang w:eastAsia="nb-NO"/>
        </w:rPr>
        <w:t>«</w:t>
      </w:r>
      <w:r w:rsidRPr="00E15009">
        <w:rPr>
          <w:rFonts w:ascii="Times New Roman" w:eastAsia="Times New Roman" w:hAnsi="Times New Roman" w:cs="Times New Roman"/>
          <w:sz w:val="24"/>
          <w:szCs w:val="20"/>
          <w:lang w:eastAsia="nb-NO"/>
        </w:rPr>
        <w:t>Overvåking av fjorden</w:t>
      </w:r>
      <w:r w:rsidR="00D5182D" w:rsidRPr="00E15009">
        <w:rPr>
          <w:rFonts w:ascii="Times New Roman" w:eastAsia="Times New Roman" w:hAnsi="Times New Roman" w:cs="Times New Roman"/>
          <w:sz w:val="24"/>
          <w:szCs w:val="20"/>
          <w:lang w:eastAsia="nb-NO"/>
        </w:rPr>
        <w:t>»</w:t>
      </w:r>
      <w:r w:rsidRPr="00E15009">
        <w:rPr>
          <w:rFonts w:ascii="Times New Roman" w:eastAsia="Times New Roman" w:hAnsi="Times New Roman" w:cs="Times New Roman"/>
          <w:sz w:val="24"/>
          <w:szCs w:val="20"/>
          <w:lang w:eastAsia="nb-NO"/>
        </w:rPr>
        <w:t xml:space="preserve"> </w:t>
      </w:r>
    </w:p>
    <w:p w14:paraId="24CAA6CC" w14:textId="77777777" w:rsidR="00453153" w:rsidRPr="00E15009" w:rsidRDefault="00453153" w:rsidP="00453153">
      <w:pPr>
        <w:numPr>
          <w:ilvl w:val="0"/>
          <w:numId w:val="15"/>
        </w:num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Norconsult om miljøovervåking i Indre Oslofjord i perioden 2015 – 2018 (samlerapport)</w:t>
      </w:r>
    </w:p>
    <w:p w14:paraId="0D6D9EFA" w14:textId="77777777" w:rsidR="00453153" w:rsidRPr="00E15009" w:rsidRDefault="00453153" w:rsidP="00453153">
      <w:pPr>
        <w:numPr>
          <w:ilvl w:val="0"/>
          <w:numId w:val="15"/>
        </w:numPr>
        <w:spacing w:after="0" w:line="240" w:lineRule="auto"/>
        <w:contextualSpacing/>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Avtale med NIVA om årlig overvåkning med Ferrybox</w:t>
      </w:r>
    </w:p>
    <w:p w14:paraId="41789F82" w14:textId="77777777" w:rsidR="00453153" w:rsidRPr="00E15009" w:rsidRDefault="00453153" w:rsidP="00453153">
      <w:pPr>
        <w:numPr>
          <w:ilvl w:val="0"/>
          <w:numId w:val="15"/>
        </w:numPr>
        <w:spacing w:after="0" w:line="240" w:lineRule="auto"/>
        <w:contextualSpacing/>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«Modellering av miljøtilstanden i Indre Oslofjord sett i lys av utslippstillatelser og befolkningsutvikling» fra NIVA (ferdigstilles februar/mars 2020)</w:t>
      </w:r>
    </w:p>
    <w:p w14:paraId="4B8C0B07" w14:textId="77777777" w:rsidR="00453153" w:rsidRPr="00E15009" w:rsidRDefault="00453153" w:rsidP="00453153">
      <w:pPr>
        <w:numPr>
          <w:ilvl w:val="0"/>
          <w:numId w:val="15"/>
        </w:numPr>
        <w:spacing w:after="0" w:line="240" w:lineRule="auto"/>
        <w:contextualSpacing/>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UiO om «Fisk i indre Oslofjord – Biologisk effekter av miljøgifter»</w:t>
      </w:r>
    </w:p>
    <w:p w14:paraId="568FEC59" w14:textId="77777777" w:rsidR="00453153" w:rsidRPr="00E15009" w:rsidRDefault="00453153" w:rsidP="00453153">
      <w:pPr>
        <w:spacing w:after="0" w:line="240" w:lineRule="auto"/>
        <w:contextualSpacing/>
        <w:rPr>
          <w:rFonts w:ascii="Times New Roman" w:eastAsia="Times New Roman" w:hAnsi="Times New Roman" w:cs="Times New Roman"/>
          <w:sz w:val="24"/>
          <w:szCs w:val="20"/>
          <w:lang w:eastAsia="nb-NO"/>
        </w:rPr>
      </w:pPr>
    </w:p>
    <w:p w14:paraId="6A6B063E" w14:textId="77777777" w:rsidR="00453153" w:rsidRPr="00E15009" w:rsidRDefault="00453153" w:rsidP="00453153">
      <w:pPr>
        <w:spacing w:after="0" w:line="240" w:lineRule="auto"/>
        <w:contextualSpacing/>
        <w:rPr>
          <w:rFonts w:ascii="Times New Roman" w:eastAsia="Times New Roman" w:hAnsi="Times New Roman" w:cs="Times New Roman"/>
          <w:sz w:val="24"/>
          <w:szCs w:val="20"/>
          <w:lang w:eastAsia="nb-NO"/>
        </w:rPr>
      </w:pPr>
    </w:p>
    <w:p w14:paraId="26DB78A7" w14:textId="77777777" w:rsidR="008C5D8B" w:rsidRPr="00E15009" w:rsidRDefault="008C5D8B" w:rsidP="00453153">
      <w:pPr>
        <w:spacing w:after="0" w:line="240" w:lineRule="auto"/>
        <w:contextualSpacing/>
        <w:rPr>
          <w:rFonts w:ascii="Times New Roman" w:eastAsia="Times New Roman" w:hAnsi="Times New Roman" w:cs="Times New Roman"/>
          <w:sz w:val="24"/>
          <w:szCs w:val="20"/>
          <w:lang w:eastAsia="nb-NO"/>
        </w:rPr>
      </w:pPr>
    </w:p>
    <w:p w14:paraId="4CB0695F" w14:textId="77777777" w:rsidR="00735364" w:rsidRPr="00E15009" w:rsidRDefault="00735364" w:rsidP="00453153">
      <w:pPr>
        <w:spacing w:after="0" w:line="240" w:lineRule="auto"/>
        <w:contextualSpacing/>
        <w:rPr>
          <w:rFonts w:ascii="Times New Roman" w:eastAsia="Times New Roman" w:hAnsi="Times New Roman" w:cs="Times New Roman"/>
          <w:sz w:val="24"/>
          <w:szCs w:val="20"/>
          <w:lang w:eastAsia="nb-NO"/>
        </w:rPr>
      </w:pPr>
    </w:p>
    <w:p w14:paraId="26C73F06" w14:textId="77777777" w:rsidR="00735364" w:rsidRPr="00E15009" w:rsidRDefault="00735364" w:rsidP="00453153">
      <w:pPr>
        <w:spacing w:after="0" w:line="240" w:lineRule="auto"/>
        <w:contextualSpacing/>
        <w:rPr>
          <w:rFonts w:ascii="Times New Roman" w:eastAsia="Times New Roman" w:hAnsi="Times New Roman" w:cs="Times New Roman"/>
          <w:sz w:val="24"/>
          <w:szCs w:val="20"/>
          <w:lang w:eastAsia="nb-NO"/>
        </w:rPr>
      </w:pPr>
    </w:p>
    <w:p w14:paraId="44C99708" w14:textId="77777777" w:rsidR="00735364" w:rsidRPr="00E15009" w:rsidRDefault="00735364" w:rsidP="00453153">
      <w:pPr>
        <w:spacing w:after="0" w:line="240" w:lineRule="auto"/>
        <w:contextualSpacing/>
        <w:rPr>
          <w:rFonts w:ascii="Times New Roman" w:eastAsia="Times New Roman" w:hAnsi="Times New Roman" w:cs="Times New Roman"/>
          <w:sz w:val="24"/>
          <w:szCs w:val="20"/>
          <w:lang w:eastAsia="nb-NO"/>
        </w:rPr>
      </w:pPr>
    </w:p>
    <w:p w14:paraId="04B3DD2F"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9: Post 6820 Årsberetning/hjemmeside</w:t>
      </w:r>
    </w:p>
    <w:p w14:paraId="03390E4C"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Årsberetningen for 2019 vil bli lagt ut på Fagrådets hjemmeside og sendt ut via e-post til medlemskommunene, fylkeskommunene, medlemmer i styret og utvalgene og andre interesserte. Posten dekker leie av publiseringsløsning og webhotel (Fagrådets hjemmeside).</w:t>
      </w:r>
    </w:p>
    <w:p w14:paraId="3EE63241"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2022CDBF"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10: Post 6860 Møter/befaring</w:t>
      </w:r>
    </w:p>
    <w:p w14:paraId="723BD29A"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Posten dekker utgifter for servering til deltakerne på utvalgsmøter og fagmøter i Fagrådets regi.</w:t>
      </w:r>
    </w:p>
    <w:p w14:paraId="7C0B6350"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5BEE008D"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11: Post 7700 Styremøter</w:t>
      </w:r>
    </w:p>
    <w:p w14:paraId="5498113D"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Posten dekker utgiftene for servering til deltakere på styremøter.</w:t>
      </w:r>
    </w:p>
    <w:p w14:paraId="68DA4034"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17DDEC13"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12: Post 7710 Års- og høstmøter</w:t>
      </w:r>
    </w:p>
    <w:p w14:paraId="37B65EEF"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Posten dekker utgifter for leie av lokaler og servering på års- og høstmøter.</w:t>
      </w:r>
    </w:p>
    <w:p w14:paraId="6A64BBFB"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358C7F20"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13: Post 7715 Seminar hotellutgifter</w:t>
      </w:r>
    </w:p>
    <w:p w14:paraId="69F5BA86"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Posten dekker deltakernes seminarutgifter inkl. overnatting og bespisning under Fagrådets årlige driftsseminar.</w:t>
      </w:r>
    </w:p>
    <w:p w14:paraId="1301A6F6"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416EDDA5"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Note 14: Post 7770: Annen kostnad (bank, post og lignende)</w:t>
      </w:r>
    </w:p>
    <w:p w14:paraId="5539D835"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Posten dekker leie av postboks og bankens omkostninger og prisbelagte tjenester samt årsavtalen med Visma Mamut AS regnskapssystem.</w:t>
      </w:r>
    </w:p>
    <w:p w14:paraId="27285E38" w14:textId="77777777" w:rsidR="00453153" w:rsidRPr="00E15009" w:rsidRDefault="00453153" w:rsidP="00453153">
      <w:pPr>
        <w:spacing w:after="0" w:line="240" w:lineRule="auto"/>
        <w:rPr>
          <w:rFonts w:ascii="Times New Roman" w:eastAsia="Times New Roman" w:hAnsi="Times New Roman" w:cs="Times New Roman"/>
          <w:color w:val="FF0000"/>
          <w:sz w:val="24"/>
          <w:szCs w:val="20"/>
          <w:lang w:eastAsia="nb-NO"/>
        </w:rPr>
      </w:pPr>
    </w:p>
    <w:p w14:paraId="52B35293"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bookmarkStart w:id="204" w:name="_Hlk2243626"/>
      <w:r w:rsidRPr="00E15009">
        <w:rPr>
          <w:rFonts w:ascii="Times New Roman" w:eastAsia="Times New Roman" w:hAnsi="Times New Roman" w:cs="Times New Roman"/>
          <w:sz w:val="24"/>
          <w:szCs w:val="20"/>
          <w:lang w:eastAsia="nb-NO"/>
        </w:rPr>
        <w:t>Note 15: Driftsresultat</w:t>
      </w:r>
    </w:p>
    <w:p w14:paraId="4473AF23"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r w:rsidRPr="00E15009">
        <w:rPr>
          <w:rFonts w:ascii="Times New Roman" w:eastAsia="Times New Roman" w:hAnsi="Times New Roman" w:cs="Times New Roman"/>
          <w:sz w:val="24"/>
          <w:szCs w:val="20"/>
          <w:lang w:eastAsia="nb-NO"/>
        </w:rPr>
        <w:t xml:space="preserve">Fagrådet budsjetterte i 2019 med underskudd. Årsresultatet viser et overskudd på kr. 331 286,74. Egenkapitalen ved årets begynnelse var ca. kr 2.1 mill. og ved årets slutt ca. kr 2.4 mill. </w:t>
      </w:r>
    </w:p>
    <w:bookmarkEnd w:id="204"/>
    <w:p w14:paraId="2512B479" w14:textId="77777777" w:rsidR="00453153" w:rsidRPr="00E15009" w:rsidRDefault="00453153" w:rsidP="00453153">
      <w:pPr>
        <w:spacing w:after="0" w:line="240" w:lineRule="auto"/>
        <w:rPr>
          <w:rFonts w:ascii="Times New Roman" w:eastAsia="Times New Roman" w:hAnsi="Times New Roman" w:cs="Times New Roman"/>
          <w:sz w:val="24"/>
          <w:szCs w:val="20"/>
          <w:lang w:eastAsia="nb-NO"/>
        </w:rPr>
      </w:pPr>
    </w:p>
    <w:p w14:paraId="59A248DE" w14:textId="77777777" w:rsidR="000D226A" w:rsidRPr="00E15009" w:rsidRDefault="00DA6F82" w:rsidP="00131CAE">
      <w:r w:rsidRPr="00E15009">
        <w:rPr>
          <w:noProof/>
        </w:rPr>
        <w:drawing>
          <wp:inline distT="0" distB="0" distL="0" distR="0" wp14:anchorId="2B4F21CB" wp14:editId="15D030C1">
            <wp:extent cx="5761355" cy="2737485"/>
            <wp:effectExtent l="0" t="0" r="0" b="5715"/>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1355" cy="2737485"/>
                    </a:xfrm>
                    <a:prstGeom prst="rect">
                      <a:avLst/>
                    </a:prstGeom>
                    <a:noFill/>
                  </pic:spPr>
                </pic:pic>
              </a:graphicData>
            </a:graphic>
          </wp:inline>
        </w:drawing>
      </w:r>
    </w:p>
    <w:p w14:paraId="41D24E5B" w14:textId="77777777" w:rsidR="000D226A" w:rsidRPr="00E15009" w:rsidRDefault="000D226A" w:rsidP="00131CAE"/>
    <w:p w14:paraId="3C14CD81" w14:textId="77777777" w:rsidR="000D226A" w:rsidRPr="00E15009" w:rsidRDefault="000D226A" w:rsidP="00131CAE"/>
    <w:p w14:paraId="051C9C8B" w14:textId="77777777" w:rsidR="000D226A" w:rsidRPr="00E15009" w:rsidRDefault="000D226A" w:rsidP="00131CAE"/>
    <w:sectPr w:rsidR="000D226A" w:rsidRPr="00E15009" w:rsidSect="00AE1754">
      <w:footerReference w:type="default" r:id="rId77"/>
      <w:pgSz w:w="11906" w:h="16838"/>
      <w:pgMar w:top="1440" w:right="1080" w:bottom="1440" w:left="108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 w:author="André Staalstrøm" w:date="2020-06-23T23:12:00Z" w:initials="AS">
    <w:p w14:paraId="07086F99" w14:textId="4C49D369" w:rsidR="0071383C" w:rsidRDefault="0071383C">
      <w:pPr>
        <w:pStyle w:val="CommentText"/>
      </w:pPr>
      <w:r>
        <w:rPr>
          <w:rStyle w:val="CommentReference"/>
        </w:rPr>
        <w:annotationRef/>
      </w:r>
      <w:r w:rsidR="00206A99">
        <w:rPr>
          <w:noProof/>
        </w:rPr>
        <w:t>F</w:t>
      </w:r>
      <w:r w:rsidR="00206A99">
        <w:rPr>
          <w:noProof/>
        </w:rPr>
        <w:t>o</w:t>
      </w:r>
      <w:r w:rsidR="00206A99">
        <w:rPr>
          <w:noProof/>
        </w:rPr>
        <w:t>r</w:t>
      </w:r>
      <w:r w:rsidR="00206A99">
        <w:rPr>
          <w:noProof/>
        </w:rPr>
        <w:t>e</w:t>
      </w:r>
      <w:r w:rsidR="00206A99">
        <w:rPr>
          <w:noProof/>
        </w:rPr>
        <w:t>s</w:t>
      </w:r>
      <w:r w:rsidR="00206A99">
        <w:rPr>
          <w:noProof/>
        </w:rPr>
        <w:t>l</w:t>
      </w:r>
      <w:r w:rsidR="00206A99">
        <w:rPr>
          <w:noProof/>
        </w:rPr>
        <w:t>å</w:t>
      </w:r>
      <w:r w:rsidR="00206A99">
        <w:rPr>
          <w:noProof/>
        </w:rPr>
        <w:t>r</w:t>
      </w:r>
      <w:r w:rsidR="00206A99">
        <w:rPr>
          <w:noProof/>
        </w:rPr>
        <w:t xml:space="preserve"> </w:t>
      </w:r>
      <w:r w:rsidR="00206A99">
        <w:rPr>
          <w:noProof/>
        </w:rPr>
        <w:t>å</w:t>
      </w:r>
      <w:r w:rsidR="00206A99">
        <w:rPr>
          <w:noProof/>
        </w:rPr>
        <w:t xml:space="preserve"> </w:t>
      </w:r>
      <w:r w:rsidR="00206A99">
        <w:rPr>
          <w:noProof/>
        </w:rPr>
        <w:t>f</w:t>
      </w:r>
      <w:r w:rsidR="00206A99">
        <w:rPr>
          <w:noProof/>
        </w:rPr>
        <w:t>j</w:t>
      </w:r>
      <w:r w:rsidR="00206A99">
        <w:rPr>
          <w:noProof/>
        </w:rPr>
        <w:t>e</w:t>
      </w:r>
      <w:r w:rsidR="00206A99">
        <w:rPr>
          <w:noProof/>
        </w:rPr>
        <w:t>r</w:t>
      </w:r>
      <w:r w:rsidR="00206A99">
        <w:rPr>
          <w:noProof/>
        </w:rPr>
        <w:t>n</w:t>
      </w:r>
      <w:r w:rsidR="00206A99">
        <w:rPr>
          <w:noProof/>
        </w:rPr>
        <w:t>e</w:t>
      </w:r>
      <w:r w:rsidR="00206A99">
        <w:rPr>
          <w:noProof/>
        </w:rPr>
        <w:t xml:space="preserve"> </w:t>
      </w:r>
      <w:r w:rsidR="00206A99">
        <w:rPr>
          <w:noProof/>
        </w:rPr>
        <w:t>d</w:t>
      </w:r>
      <w:r w:rsidR="00206A99">
        <w:rPr>
          <w:noProof/>
        </w:rPr>
        <w:t>e</w:t>
      </w:r>
      <w:r w:rsidR="00206A99">
        <w:rPr>
          <w:noProof/>
        </w:rPr>
        <w:t>n</w:t>
      </w:r>
      <w:r w:rsidR="00206A99">
        <w:rPr>
          <w:noProof/>
        </w:rPr>
        <w:t>n</w:t>
      </w:r>
      <w:r w:rsidR="00206A99">
        <w:rPr>
          <w:noProof/>
        </w:rPr>
        <w:t>e</w:t>
      </w:r>
      <w:r w:rsidR="00206A99">
        <w:rPr>
          <w:noProof/>
        </w:rPr>
        <w:t xml:space="preserve"> </w:t>
      </w:r>
      <w:r w:rsidR="00206A99">
        <w:rPr>
          <w:noProof/>
        </w:rPr>
        <w:t>f</w:t>
      </w:r>
      <w:r w:rsidR="00206A99">
        <w:rPr>
          <w:noProof/>
        </w:rPr>
        <w:t>i</w:t>
      </w:r>
      <w:r w:rsidR="00206A99">
        <w:rPr>
          <w:noProof/>
        </w:rPr>
        <w:t>g</w:t>
      </w:r>
      <w:r w:rsidR="00206A99">
        <w:rPr>
          <w:noProof/>
        </w:rPr>
        <w:t>u</w:t>
      </w:r>
      <w:r w:rsidR="00206A99">
        <w:rPr>
          <w:noProof/>
        </w:rPr>
        <w:t>r</w:t>
      </w:r>
      <w:r w:rsidR="00206A99">
        <w:rPr>
          <w:noProof/>
        </w:rPr>
        <w:t>e</w:t>
      </w:r>
      <w:r w:rsidR="00206A99">
        <w:rPr>
          <w:noProof/>
        </w:rPr>
        <w:t>n</w:t>
      </w:r>
      <w:r w:rsidR="00206A99">
        <w:rPr>
          <w:noProof/>
        </w:rPr>
        <w:t>,</w:t>
      </w:r>
      <w:r w:rsidR="00206A99">
        <w:rPr>
          <w:noProof/>
        </w:rPr>
        <w:t xml:space="preserve"> </w:t>
      </w:r>
      <w:r w:rsidR="00206A99">
        <w:rPr>
          <w:noProof/>
        </w:rPr>
        <w:t>s</w:t>
      </w:r>
      <w:r w:rsidR="00206A99">
        <w:rPr>
          <w:noProof/>
        </w:rPr>
        <w:t>i</w:t>
      </w:r>
      <w:r w:rsidR="00206A99">
        <w:rPr>
          <w:noProof/>
        </w:rPr>
        <w:t>d</w:t>
      </w:r>
      <w:r w:rsidR="00206A99">
        <w:rPr>
          <w:noProof/>
        </w:rPr>
        <w:t>e</w:t>
      </w:r>
      <w:r w:rsidR="00206A99">
        <w:rPr>
          <w:noProof/>
        </w:rPr>
        <w:t>n</w:t>
      </w:r>
      <w:r w:rsidR="00206A99">
        <w:rPr>
          <w:noProof/>
        </w:rPr>
        <w:t xml:space="preserve"> </w:t>
      </w:r>
      <w:r w:rsidR="00206A99">
        <w:rPr>
          <w:noProof/>
        </w:rPr>
        <w:t>d</w:t>
      </w:r>
      <w:r w:rsidR="00206A99">
        <w:rPr>
          <w:noProof/>
        </w:rPr>
        <w:t>e</w:t>
      </w:r>
      <w:r w:rsidR="00206A99">
        <w:rPr>
          <w:noProof/>
        </w:rPr>
        <w:t>n</w:t>
      </w:r>
      <w:r w:rsidR="00206A99">
        <w:rPr>
          <w:noProof/>
        </w:rPr>
        <w:t xml:space="preserve"> </w:t>
      </w:r>
      <w:r w:rsidR="00206A99">
        <w:rPr>
          <w:noProof/>
        </w:rPr>
        <w:t>i</w:t>
      </w:r>
      <w:r w:rsidR="00206A99">
        <w:rPr>
          <w:noProof/>
        </w:rPr>
        <w:t>k</w:t>
      </w:r>
      <w:r w:rsidR="00206A99">
        <w:rPr>
          <w:noProof/>
        </w:rPr>
        <w:t>k</w:t>
      </w:r>
      <w:r w:rsidR="00206A99">
        <w:rPr>
          <w:noProof/>
        </w:rPr>
        <w:t>e</w:t>
      </w:r>
      <w:r w:rsidR="00206A99">
        <w:rPr>
          <w:noProof/>
        </w:rPr>
        <w:t xml:space="preserve"> </w:t>
      </w:r>
      <w:r w:rsidR="00206A99">
        <w:rPr>
          <w:noProof/>
        </w:rPr>
        <w:t>r</w:t>
      </w:r>
      <w:r w:rsidR="00206A99">
        <w:rPr>
          <w:noProof/>
        </w:rPr>
        <w:t>e</w:t>
      </w:r>
      <w:r w:rsidR="00206A99">
        <w:rPr>
          <w:noProof/>
        </w:rPr>
        <w:t>f</w:t>
      </w:r>
      <w:r w:rsidR="00206A99">
        <w:rPr>
          <w:noProof/>
        </w:rPr>
        <w:t>er</w:t>
      </w:r>
      <w:r w:rsidR="00206A99">
        <w:rPr>
          <w:noProof/>
        </w:rPr>
        <w:t>e</w:t>
      </w:r>
      <w:r w:rsidR="00206A99">
        <w:rPr>
          <w:noProof/>
        </w:rPr>
        <w:t>s</w:t>
      </w:r>
      <w:r w:rsidR="00206A99">
        <w:rPr>
          <w:noProof/>
        </w:rPr>
        <w:t xml:space="preserve"> </w:t>
      </w:r>
      <w:r w:rsidR="00206A99">
        <w:rPr>
          <w:noProof/>
        </w:rPr>
        <w:t>t</w:t>
      </w:r>
      <w:r w:rsidR="00206A99">
        <w:rPr>
          <w:noProof/>
        </w:rPr>
        <w:t>i</w:t>
      </w:r>
      <w:r w:rsidR="00206A99">
        <w:rPr>
          <w:noProof/>
        </w:rPr>
        <w:t>l</w:t>
      </w:r>
      <w:r w:rsidR="00206A99">
        <w:rPr>
          <w:noProof/>
        </w:rPr>
        <w:t xml:space="preserve"> </w:t>
      </w:r>
      <w:r w:rsidR="00206A99">
        <w:rPr>
          <w:noProof/>
        </w:rPr>
        <w:t>i</w:t>
      </w:r>
      <w:r w:rsidR="00206A99">
        <w:rPr>
          <w:noProof/>
        </w:rPr>
        <w:t xml:space="preserve"> </w:t>
      </w:r>
      <w:r w:rsidR="00206A99">
        <w:rPr>
          <w:noProof/>
        </w:rPr>
        <w:t>t</w:t>
      </w:r>
      <w:r w:rsidR="00206A99">
        <w:rPr>
          <w:noProof/>
        </w:rPr>
        <w:t>e</w:t>
      </w:r>
      <w:r w:rsidR="00206A99">
        <w:rPr>
          <w:noProof/>
        </w:rPr>
        <w:t>k</w:t>
      </w:r>
      <w:r w:rsidR="00206A99">
        <w:rPr>
          <w:noProof/>
        </w:rPr>
        <w:t>s</w:t>
      </w:r>
      <w:r w:rsidR="00206A99">
        <w:rPr>
          <w:noProof/>
        </w:rPr>
        <w:t>t</w:t>
      </w:r>
      <w:r w:rsidR="00206A99">
        <w:rPr>
          <w:noProof/>
        </w:rPr>
        <w:t>e</w:t>
      </w:r>
      <w:r w:rsidR="00206A99">
        <w:rPr>
          <w:noProof/>
        </w:rPr>
        <w:t>n</w:t>
      </w:r>
      <w:r w:rsidR="00206A99">
        <w:rPr>
          <w:noProof/>
        </w:rPr>
        <w:t>.</w:t>
      </w:r>
      <w:bookmarkStart w:id="50" w:name="_GoBack"/>
      <w:bookmarkEnd w:id="50"/>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086F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D0AFA" w16cex:dateUtc="2020-06-23T21: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086F99" w16cid:durableId="229D0AF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011621" w14:textId="77777777" w:rsidR="00206A99" w:rsidRDefault="00206A99" w:rsidP="009754F5">
      <w:pPr>
        <w:spacing w:after="0" w:line="240" w:lineRule="auto"/>
      </w:pPr>
      <w:r>
        <w:separator/>
      </w:r>
    </w:p>
  </w:endnote>
  <w:endnote w:type="continuationSeparator" w:id="0">
    <w:p w14:paraId="1D60FC57" w14:textId="77777777" w:rsidR="00206A99" w:rsidRDefault="00206A99" w:rsidP="00975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ongti SC">
    <w:charset w:val="00"/>
    <w:family w:val="auto"/>
    <w:pitch w:val="variable"/>
  </w:font>
  <w:font w:name="Arial Unicode MS">
    <w:panose1 w:val="020B0604020202020204"/>
    <w:charset w:val="00"/>
    <w:family w:val="auto"/>
    <w:pitch w:val="variable"/>
  </w:font>
  <w:font w:name="Liberation Sans">
    <w:altName w:val="Arial"/>
    <w:charset w:val="00"/>
    <w:family w:val="swiss"/>
    <w:pitch w:val="variable"/>
  </w:font>
  <w:font w:name="PingFang SC">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07726" w14:textId="77777777" w:rsidR="00677157" w:rsidRDefault="00677157">
    <w:pPr>
      <w:pStyle w:val="Footer"/>
      <w:jc w:val="center"/>
    </w:pPr>
  </w:p>
  <w:p w14:paraId="46E7D03C" w14:textId="77777777" w:rsidR="00677157" w:rsidRDefault="0067715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2086230"/>
      <w:docPartObj>
        <w:docPartGallery w:val="Page Numbers (Bottom of Page)"/>
        <w:docPartUnique/>
      </w:docPartObj>
    </w:sdtPr>
    <w:sdtContent>
      <w:p w14:paraId="30C7476E" w14:textId="77777777" w:rsidR="00677157" w:rsidRDefault="00677157">
        <w:pPr>
          <w:pStyle w:val="Footer"/>
          <w:jc w:val="center"/>
        </w:pPr>
        <w:r>
          <w:fldChar w:fldCharType="begin"/>
        </w:r>
        <w:r>
          <w:instrText>PAGE   \* MERGEFORMAT</w:instrText>
        </w:r>
        <w:r>
          <w:fldChar w:fldCharType="separate"/>
        </w:r>
        <w:r>
          <w:t>2</w:t>
        </w:r>
        <w:r>
          <w:fldChar w:fldCharType="end"/>
        </w:r>
      </w:p>
    </w:sdtContent>
  </w:sdt>
  <w:p w14:paraId="680C1EC6" w14:textId="77777777" w:rsidR="00677157" w:rsidRDefault="0067715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C5B40" w14:textId="77777777" w:rsidR="00206A99" w:rsidRDefault="00206A99" w:rsidP="009754F5">
      <w:pPr>
        <w:spacing w:after="0" w:line="240" w:lineRule="auto"/>
      </w:pPr>
      <w:r>
        <w:separator/>
      </w:r>
    </w:p>
  </w:footnote>
  <w:footnote w:type="continuationSeparator" w:id="0">
    <w:p w14:paraId="5B65C415" w14:textId="77777777" w:rsidR="00206A99" w:rsidRDefault="00206A99" w:rsidP="009754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D80AA0E"/>
    <w:lvl w:ilvl="0">
      <w:start w:val="1"/>
      <w:numFmt w:val="decimal"/>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4.%1.%2.%3"/>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15:restartNumberingAfterBreak="0">
    <w:nsid w:val="0E395B42"/>
    <w:multiLevelType w:val="hybridMultilevel"/>
    <w:tmpl w:val="3B627134"/>
    <w:lvl w:ilvl="0" w:tplc="04140001">
      <w:start w:val="1"/>
      <w:numFmt w:val="bullet"/>
      <w:lvlText w:val=""/>
      <w:lvlJc w:val="left"/>
      <w:pPr>
        <w:ind w:left="1422" w:hanging="360"/>
      </w:pPr>
      <w:rPr>
        <w:rFonts w:ascii="Symbol" w:hAnsi="Symbol" w:hint="default"/>
      </w:rPr>
    </w:lvl>
    <w:lvl w:ilvl="1" w:tplc="04140003" w:tentative="1">
      <w:start w:val="1"/>
      <w:numFmt w:val="bullet"/>
      <w:lvlText w:val="o"/>
      <w:lvlJc w:val="left"/>
      <w:pPr>
        <w:ind w:left="2142" w:hanging="360"/>
      </w:pPr>
      <w:rPr>
        <w:rFonts w:ascii="Courier New" w:hAnsi="Courier New" w:cs="Courier New" w:hint="default"/>
      </w:rPr>
    </w:lvl>
    <w:lvl w:ilvl="2" w:tplc="04140005" w:tentative="1">
      <w:start w:val="1"/>
      <w:numFmt w:val="bullet"/>
      <w:lvlText w:val=""/>
      <w:lvlJc w:val="left"/>
      <w:pPr>
        <w:ind w:left="2862" w:hanging="360"/>
      </w:pPr>
      <w:rPr>
        <w:rFonts w:ascii="Wingdings" w:hAnsi="Wingdings" w:hint="default"/>
      </w:rPr>
    </w:lvl>
    <w:lvl w:ilvl="3" w:tplc="04140001" w:tentative="1">
      <w:start w:val="1"/>
      <w:numFmt w:val="bullet"/>
      <w:lvlText w:val=""/>
      <w:lvlJc w:val="left"/>
      <w:pPr>
        <w:ind w:left="3582" w:hanging="360"/>
      </w:pPr>
      <w:rPr>
        <w:rFonts w:ascii="Symbol" w:hAnsi="Symbol" w:hint="default"/>
      </w:rPr>
    </w:lvl>
    <w:lvl w:ilvl="4" w:tplc="04140003" w:tentative="1">
      <w:start w:val="1"/>
      <w:numFmt w:val="bullet"/>
      <w:lvlText w:val="o"/>
      <w:lvlJc w:val="left"/>
      <w:pPr>
        <w:ind w:left="4302" w:hanging="360"/>
      </w:pPr>
      <w:rPr>
        <w:rFonts w:ascii="Courier New" w:hAnsi="Courier New" w:cs="Courier New" w:hint="default"/>
      </w:rPr>
    </w:lvl>
    <w:lvl w:ilvl="5" w:tplc="04140005" w:tentative="1">
      <w:start w:val="1"/>
      <w:numFmt w:val="bullet"/>
      <w:lvlText w:val=""/>
      <w:lvlJc w:val="left"/>
      <w:pPr>
        <w:ind w:left="5022" w:hanging="360"/>
      </w:pPr>
      <w:rPr>
        <w:rFonts w:ascii="Wingdings" w:hAnsi="Wingdings" w:hint="default"/>
      </w:rPr>
    </w:lvl>
    <w:lvl w:ilvl="6" w:tplc="04140001" w:tentative="1">
      <w:start w:val="1"/>
      <w:numFmt w:val="bullet"/>
      <w:lvlText w:val=""/>
      <w:lvlJc w:val="left"/>
      <w:pPr>
        <w:ind w:left="5742" w:hanging="360"/>
      </w:pPr>
      <w:rPr>
        <w:rFonts w:ascii="Symbol" w:hAnsi="Symbol" w:hint="default"/>
      </w:rPr>
    </w:lvl>
    <w:lvl w:ilvl="7" w:tplc="04140003" w:tentative="1">
      <w:start w:val="1"/>
      <w:numFmt w:val="bullet"/>
      <w:lvlText w:val="o"/>
      <w:lvlJc w:val="left"/>
      <w:pPr>
        <w:ind w:left="6462" w:hanging="360"/>
      </w:pPr>
      <w:rPr>
        <w:rFonts w:ascii="Courier New" w:hAnsi="Courier New" w:cs="Courier New" w:hint="default"/>
      </w:rPr>
    </w:lvl>
    <w:lvl w:ilvl="8" w:tplc="04140005" w:tentative="1">
      <w:start w:val="1"/>
      <w:numFmt w:val="bullet"/>
      <w:lvlText w:val=""/>
      <w:lvlJc w:val="left"/>
      <w:pPr>
        <w:ind w:left="7182" w:hanging="360"/>
      </w:pPr>
      <w:rPr>
        <w:rFonts w:ascii="Wingdings" w:hAnsi="Wingdings" w:hint="default"/>
      </w:rPr>
    </w:lvl>
  </w:abstractNum>
  <w:abstractNum w:abstractNumId="2" w15:restartNumberingAfterBreak="0">
    <w:nsid w:val="16335FAD"/>
    <w:multiLevelType w:val="hybridMultilevel"/>
    <w:tmpl w:val="956AA54E"/>
    <w:lvl w:ilvl="0" w:tplc="04140001">
      <w:start w:val="1"/>
      <w:numFmt w:val="bullet"/>
      <w:lvlText w:val=""/>
      <w:lvlJc w:val="left"/>
      <w:pPr>
        <w:ind w:left="1422" w:hanging="360"/>
      </w:pPr>
      <w:rPr>
        <w:rFonts w:ascii="Symbol" w:hAnsi="Symbol" w:hint="default"/>
      </w:rPr>
    </w:lvl>
    <w:lvl w:ilvl="1" w:tplc="04140003" w:tentative="1">
      <w:start w:val="1"/>
      <w:numFmt w:val="bullet"/>
      <w:lvlText w:val="o"/>
      <w:lvlJc w:val="left"/>
      <w:pPr>
        <w:ind w:left="2142" w:hanging="360"/>
      </w:pPr>
      <w:rPr>
        <w:rFonts w:ascii="Courier New" w:hAnsi="Courier New" w:cs="Courier New" w:hint="default"/>
      </w:rPr>
    </w:lvl>
    <w:lvl w:ilvl="2" w:tplc="04140005" w:tentative="1">
      <w:start w:val="1"/>
      <w:numFmt w:val="bullet"/>
      <w:lvlText w:val=""/>
      <w:lvlJc w:val="left"/>
      <w:pPr>
        <w:ind w:left="2862" w:hanging="360"/>
      </w:pPr>
      <w:rPr>
        <w:rFonts w:ascii="Wingdings" w:hAnsi="Wingdings" w:hint="default"/>
      </w:rPr>
    </w:lvl>
    <w:lvl w:ilvl="3" w:tplc="04140001" w:tentative="1">
      <w:start w:val="1"/>
      <w:numFmt w:val="bullet"/>
      <w:lvlText w:val=""/>
      <w:lvlJc w:val="left"/>
      <w:pPr>
        <w:ind w:left="3582" w:hanging="360"/>
      </w:pPr>
      <w:rPr>
        <w:rFonts w:ascii="Symbol" w:hAnsi="Symbol" w:hint="default"/>
      </w:rPr>
    </w:lvl>
    <w:lvl w:ilvl="4" w:tplc="04140003" w:tentative="1">
      <w:start w:val="1"/>
      <w:numFmt w:val="bullet"/>
      <w:lvlText w:val="o"/>
      <w:lvlJc w:val="left"/>
      <w:pPr>
        <w:ind w:left="4302" w:hanging="360"/>
      </w:pPr>
      <w:rPr>
        <w:rFonts w:ascii="Courier New" w:hAnsi="Courier New" w:cs="Courier New" w:hint="default"/>
      </w:rPr>
    </w:lvl>
    <w:lvl w:ilvl="5" w:tplc="04140005" w:tentative="1">
      <w:start w:val="1"/>
      <w:numFmt w:val="bullet"/>
      <w:lvlText w:val=""/>
      <w:lvlJc w:val="left"/>
      <w:pPr>
        <w:ind w:left="5022" w:hanging="360"/>
      </w:pPr>
      <w:rPr>
        <w:rFonts w:ascii="Wingdings" w:hAnsi="Wingdings" w:hint="default"/>
      </w:rPr>
    </w:lvl>
    <w:lvl w:ilvl="6" w:tplc="04140001" w:tentative="1">
      <w:start w:val="1"/>
      <w:numFmt w:val="bullet"/>
      <w:lvlText w:val=""/>
      <w:lvlJc w:val="left"/>
      <w:pPr>
        <w:ind w:left="5742" w:hanging="360"/>
      </w:pPr>
      <w:rPr>
        <w:rFonts w:ascii="Symbol" w:hAnsi="Symbol" w:hint="default"/>
      </w:rPr>
    </w:lvl>
    <w:lvl w:ilvl="7" w:tplc="04140003" w:tentative="1">
      <w:start w:val="1"/>
      <w:numFmt w:val="bullet"/>
      <w:lvlText w:val="o"/>
      <w:lvlJc w:val="left"/>
      <w:pPr>
        <w:ind w:left="6462" w:hanging="360"/>
      </w:pPr>
      <w:rPr>
        <w:rFonts w:ascii="Courier New" w:hAnsi="Courier New" w:cs="Courier New" w:hint="default"/>
      </w:rPr>
    </w:lvl>
    <w:lvl w:ilvl="8" w:tplc="04140005" w:tentative="1">
      <w:start w:val="1"/>
      <w:numFmt w:val="bullet"/>
      <w:lvlText w:val=""/>
      <w:lvlJc w:val="left"/>
      <w:pPr>
        <w:ind w:left="7182" w:hanging="360"/>
      </w:pPr>
      <w:rPr>
        <w:rFonts w:ascii="Wingdings" w:hAnsi="Wingdings" w:hint="default"/>
      </w:rPr>
    </w:lvl>
  </w:abstractNum>
  <w:abstractNum w:abstractNumId="3" w15:restartNumberingAfterBreak="0">
    <w:nsid w:val="16AD2BBE"/>
    <w:multiLevelType w:val="hybridMultilevel"/>
    <w:tmpl w:val="FB5810A2"/>
    <w:lvl w:ilvl="0" w:tplc="04140001">
      <w:start w:val="1"/>
      <w:numFmt w:val="bullet"/>
      <w:lvlText w:val=""/>
      <w:lvlJc w:val="left"/>
      <w:pPr>
        <w:tabs>
          <w:tab w:val="num" w:pos="720"/>
        </w:tabs>
        <w:ind w:left="720" w:hanging="360"/>
      </w:pPr>
      <w:rPr>
        <w:rFonts w:ascii="Symbol" w:hAnsi="Symbol" w:hint="default"/>
      </w:rPr>
    </w:lvl>
    <w:lvl w:ilvl="1" w:tplc="F6443F72">
      <w:numFmt w:val="bullet"/>
      <w:lvlText w:val="-"/>
      <w:lvlJc w:val="left"/>
      <w:pPr>
        <w:tabs>
          <w:tab w:val="num" w:pos="1440"/>
        </w:tabs>
        <w:ind w:left="1420" w:hanging="340"/>
      </w:pPr>
      <w:rPr>
        <w:rFonts w:ascii="Times New Roman" w:eastAsia="Times New Roman" w:hAnsi="Times New Roman" w:cs="Times New Roman" w:hint="default"/>
      </w:rPr>
    </w:lvl>
    <w:lvl w:ilvl="2" w:tplc="04140005">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420F8E"/>
    <w:multiLevelType w:val="hybridMultilevel"/>
    <w:tmpl w:val="D0F60B5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238425D5"/>
    <w:multiLevelType w:val="hybridMultilevel"/>
    <w:tmpl w:val="0B6A5392"/>
    <w:lvl w:ilvl="0" w:tplc="1E6ECDAC">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253C21D5"/>
    <w:multiLevelType w:val="multilevel"/>
    <w:tmpl w:val="B2585DDC"/>
    <w:styleLink w:val="Stil2"/>
    <w:lvl w:ilvl="0">
      <w:numFmt w:val="bullet"/>
      <w:lvlText w:val="-"/>
      <w:lvlJc w:val="left"/>
      <w:pPr>
        <w:ind w:left="720" w:hanging="360"/>
      </w:pPr>
      <w:rPr>
        <w:rFonts w:ascii="Times New Roman" w:eastAsia="Times New Roman" w:hAnsi="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5DB73C4"/>
    <w:multiLevelType w:val="hybridMultilevel"/>
    <w:tmpl w:val="F9AA950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29D745BD"/>
    <w:multiLevelType w:val="hybridMultilevel"/>
    <w:tmpl w:val="4240164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2F84175B"/>
    <w:multiLevelType w:val="multilevel"/>
    <w:tmpl w:val="AAAAA5B8"/>
    <w:lvl w:ilvl="0">
      <w:start w:val="1"/>
      <w:numFmt w:val="decimal"/>
      <w:pStyle w:val="Tabell"/>
      <w:lvlText w:val="Tabell %1."/>
      <w:lvlJc w:val="left"/>
      <w:pPr>
        <w:ind w:left="851" w:hanging="851"/>
      </w:pPr>
      <w:rPr>
        <w:rFonts w:ascii="Calibri" w:hAnsi="Calibri" w:cs="Calibri" w:hint="default"/>
        <w:b/>
        <w:i w:val="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322B4D06"/>
    <w:multiLevelType w:val="multilevel"/>
    <w:tmpl w:val="2D7C4E0A"/>
    <w:styleLink w:val="Stil1"/>
    <w:lvl w:ilvl="0">
      <w:start w:val="1"/>
      <w:numFmt w:val="bullet"/>
      <w:lvlText w:val=""/>
      <w:lvlJc w:val="left"/>
      <w:pPr>
        <w:ind w:left="1110" w:hanging="360"/>
      </w:pPr>
      <w:rPr>
        <w:rFonts w:ascii="Symbol" w:hAnsi="Symbol" w:hint="default"/>
      </w:rPr>
    </w:lvl>
    <w:lvl w:ilvl="1">
      <w:start w:val="1"/>
      <w:numFmt w:val="bullet"/>
      <w:lvlText w:val="o"/>
      <w:lvlJc w:val="left"/>
      <w:pPr>
        <w:ind w:left="1830" w:hanging="360"/>
      </w:pPr>
      <w:rPr>
        <w:rFonts w:ascii="Courier New" w:hAnsi="Courier New" w:hint="default"/>
      </w:rPr>
    </w:lvl>
    <w:lvl w:ilvl="2">
      <w:start w:val="1"/>
      <w:numFmt w:val="bullet"/>
      <w:lvlText w:val=""/>
      <w:lvlJc w:val="left"/>
      <w:pPr>
        <w:ind w:left="2550" w:hanging="360"/>
      </w:pPr>
      <w:rPr>
        <w:rFonts w:ascii="Wingdings" w:hAnsi="Wingdings" w:hint="default"/>
      </w:rPr>
    </w:lvl>
    <w:lvl w:ilvl="3">
      <w:start w:val="1"/>
      <w:numFmt w:val="bullet"/>
      <w:lvlText w:val=""/>
      <w:lvlJc w:val="left"/>
      <w:pPr>
        <w:ind w:left="3270" w:hanging="360"/>
      </w:pPr>
      <w:rPr>
        <w:rFonts w:ascii="Symbol" w:hAnsi="Symbol" w:hint="default"/>
      </w:rPr>
    </w:lvl>
    <w:lvl w:ilvl="4">
      <w:start w:val="1"/>
      <w:numFmt w:val="bullet"/>
      <w:lvlText w:val="o"/>
      <w:lvlJc w:val="left"/>
      <w:pPr>
        <w:ind w:left="3990" w:hanging="360"/>
      </w:pPr>
      <w:rPr>
        <w:rFonts w:ascii="Courier New" w:hAnsi="Courier New" w:hint="default"/>
      </w:rPr>
    </w:lvl>
    <w:lvl w:ilvl="5">
      <w:start w:val="1"/>
      <w:numFmt w:val="bullet"/>
      <w:lvlText w:val=""/>
      <w:lvlJc w:val="left"/>
      <w:pPr>
        <w:ind w:left="4710" w:hanging="360"/>
      </w:pPr>
      <w:rPr>
        <w:rFonts w:ascii="Wingdings" w:hAnsi="Wingdings" w:hint="default"/>
      </w:rPr>
    </w:lvl>
    <w:lvl w:ilvl="6">
      <w:start w:val="1"/>
      <w:numFmt w:val="bullet"/>
      <w:lvlText w:val=""/>
      <w:lvlJc w:val="left"/>
      <w:pPr>
        <w:ind w:left="5430" w:hanging="360"/>
      </w:pPr>
      <w:rPr>
        <w:rFonts w:ascii="Symbol" w:hAnsi="Symbol" w:hint="default"/>
      </w:rPr>
    </w:lvl>
    <w:lvl w:ilvl="7">
      <w:start w:val="1"/>
      <w:numFmt w:val="bullet"/>
      <w:lvlText w:val="o"/>
      <w:lvlJc w:val="left"/>
      <w:pPr>
        <w:ind w:left="6150" w:hanging="360"/>
      </w:pPr>
      <w:rPr>
        <w:rFonts w:ascii="Courier New" w:hAnsi="Courier New" w:hint="default"/>
      </w:rPr>
    </w:lvl>
    <w:lvl w:ilvl="8">
      <w:start w:val="1"/>
      <w:numFmt w:val="bullet"/>
      <w:lvlText w:val=""/>
      <w:lvlJc w:val="left"/>
      <w:pPr>
        <w:ind w:left="6870" w:hanging="360"/>
      </w:pPr>
      <w:rPr>
        <w:rFonts w:ascii="Wingdings" w:hAnsi="Wingdings" w:hint="default"/>
      </w:rPr>
    </w:lvl>
  </w:abstractNum>
  <w:abstractNum w:abstractNumId="11" w15:restartNumberingAfterBreak="0">
    <w:nsid w:val="322B6735"/>
    <w:multiLevelType w:val="hybridMultilevel"/>
    <w:tmpl w:val="F41EE02A"/>
    <w:lvl w:ilvl="0" w:tplc="CBA8A8FA">
      <w:start w:val="1"/>
      <w:numFmt w:val="decimal"/>
      <w:pStyle w:val="Kap4"/>
      <w:lvlText w:val="1.1.1.%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326A4823"/>
    <w:multiLevelType w:val="multilevel"/>
    <w:tmpl w:val="0A467A9E"/>
    <w:lvl w:ilvl="0">
      <w:start w:val="1"/>
      <w:numFmt w:val="decimal"/>
      <w:pStyle w:val="Juridisk"/>
      <w:isLgl/>
      <w:lvlText w:val="%1"/>
      <w:lvlJc w:val="left"/>
      <w:pPr>
        <w:tabs>
          <w:tab w:val="num" w:pos="432"/>
        </w:tabs>
        <w:ind w:left="432" w:hanging="432"/>
      </w:pPr>
      <w:rPr>
        <w:rFonts w:cs="Times New Roman"/>
      </w:rPr>
    </w:lvl>
    <w:lvl w:ilvl="1">
      <w:start w:val="1"/>
      <w:numFmt w:val="decimal"/>
      <w:isLgl/>
      <w:lvlText w:val="%1.%2"/>
      <w:lvlJc w:val="left"/>
      <w:pPr>
        <w:tabs>
          <w:tab w:val="num" w:pos="576"/>
        </w:tabs>
        <w:ind w:left="576" w:hanging="576"/>
      </w:pPr>
      <w:rPr>
        <w:rFonts w:cs="Times New Roman"/>
      </w:rPr>
    </w:lvl>
    <w:lvl w:ilvl="2">
      <w:start w:val="1"/>
      <w:numFmt w:val="decimal"/>
      <w:isLgl/>
      <w:suff w:val="space"/>
      <w:lvlText w:val="%1.%2.%3"/>
      <w:lvlJc w:val="left"/>
      <w:pPr>
        <w:ind w:left="720" w:hanging="720"/>
      </w:pPr>
      <w:rPr>
        <w:rFonts w:ascii="Times New Roman" w:hAnsi="Times New Roman" w:cs="Times New Roman" w:hint="default"/>
        <w:b w:val="0"/>
        <w:i w:val="0"/>
        <w:sz w:val="24"/>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13" w15:restartNumberingAfterBreak="0">
    <w:nsid w:val="338C2FC2"/>
    <w:multiLevelType w:val="hybridMultilevel"/>
    <w:tmpl w:val="5CA24820"/>
    <w:lvl w:ilvl="0" w:tplc="5E6E2CA0">
      <w:start w:val="1"/>
      <w:numFmt w:val="upperLetter"/>
      <w:pStyle w:val="Heading5"/>
      <w:lvlText w:val="Vedlegg %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4631E3"/>
    <w:multiLevelType w:val="hybridMultilevel"/>
    <w:tmpl w:val="25D857AE"/>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5C3F383A"/>
    <w:multiLevelType w:val="hybridMultilevel"/>
    <w:tmpl w:val="E9586958"/>
    <w:lvl w:ilvl="0" w:tplc="1E6ECDAC">
      <w:numFmt w:val="bullet"/>
      <w:lvlText w:val="-"/>
      <w:lvlJc w:val="left"/>
      <w:pPr>
        <w:ind w:left="1420" w:hanging="710"/>
      </w:pPr>
      <w:rPr>
        <w:rFonts w:ascii="Calibri" w:eastAsiaTheme="minorHAnsi" w:hAnsi="Calibri" w:cs="Calibri" w:hint="default"/>
      </w:rPr>
    </w:lvl>
    <w:lvl w:ilvl="1" w:tplc="04140003" w:tentative="1">
      <w:start w:val="1"/>
      <w:numFmt w:val="bullet"/>
      <w:lvlText w:val="o"/>
      <w:lvlJc w:val="left"/>
      <w:pPr>
        <w:ind w:left="1790" w:hanging="360"/>
      </w:pPr>
      <w:rPr>
        <w:rFonts w:ascii="Courier New" w:hAnsi="Courier New" w:cs="Courier New" w:hint="default"/>
      </w:rPr>
    </w:lvl>
    <w:lvl w:ilvl="2" w:tplc="04140005" w:tentative="1">
      <w:start w:val="1"/>
      <w:numFmt w:val="bullet"/>
      <w:lvlText w:val=""/>
      <w:lvlJc w:val="left"/>
      <w:pPr>
        <w:ind w:left="2510" w:hanging="360"/>
      </w:pPr>
      <w:rPr>
        <w:rFonts w:ascii="Wingdings" w:hAnsi="Wingdings" w:hint="default"/>
      </w:rPr>
    </w:lvl>
    <w:lvl w:ilvl="3" w:tplc="04140001" w:tentative="1">
      <w:start w:val="1"/>
      <w:numFmt w:val="bullet"/>
      <w:lvlText w:val=""/>
      <w:lvlJc w:val="left"/>
      <w:pPr>
        <w:ind w:left="3230" w:hanging="360"/>
      </w:pPr>
      <w:rPr>
        <w:rFonts w:ascii="Symbol" w:hAnsi="Symbol" w:hint="default"/>
      </w:rPr>
    </w:lvl>
    <w:lvl w:ilvl="4" w:tplc="04140003" w:tentative="1">
      <w:start w:val="1"/>
      <w:numFmt w:val="bullet"/>
      <w:lvlText w:val="o"/>
      <w:lvlJc w:val="left"/>
      <w:pPr>
        <w:ind w:left="3950" w:hanging="360"/>
      </w:pPr>
      <w:rPr>
        <w:rFonts w:ascii="Courier New" w:hAnsi="Courier New" w:cs="Courier New" w:hint="default"/>
      </w:rPr>
    </w:lvl>
    <w:lvl w:ilvl="5" w:tplc="04140005" w:tentative="1">
      <w:start w:val="1"/>
      <w:numFmt w:val="bullet"/>
      <w:lvlText w:val=""/>
      <w:lvlJc w:val="left"/>
      <w:pPr>
        <w:ind w:left="4670" w:hanging="360"/>
      </w:pPr>
      <w:rPr>
        <w:rFonts w:ascii="Wingdings" w:hAnsi="Wingdings" w:hint="default"/>
      </w:rPr>
    </w:lvl>
    <w:lvl w:ilvl="6" w:tplc="04140001" w:tentative="1">
      <w:start w:val="1"/>
      <w:numFmt w:val="bullet"/>
      <w:lvlText w:val=""/>
      <w:lvlJc w:val="left"/>
      <w:pPr>
        <w:ind w:left="5390" w:hanging="360"/>
      </w:pPr>
      <w:rPr>
        <w:rFonts w:ascii="Symbol" w:hAnsi="Symbol" w:hint="default"/>
      </w:rPr>
    </w:lvl>
    <w:lvl w:ilvl="7" w:tplc="04140003" w:tentative="1">
      <w:start w:val="1"/>
      <w:numFmt w:val="bullet"/>
      <w:lvlText w:val="o"/>
      <w:lvlJc w:val="left"/>
      <w:pPr>
        <w:ind w:left="6110" w:hanging="360"/>
      </w:pPr>
      <w:rPr>
        <w:rFonts w:ascii="Courier New" w:hAnsi="Courier New" w:cs="Courier New" w:hint="default"/>
      </w:rPr>
    </w:lvl>
    <w:lvl w:ilvl="8" w:tplc="04140005" w:tentative="1">
      <w:start w:val="1"/>
      <w:numFmt w:val="bullet"/>
      <w:lvlText w:val=""/>
      <w:lvlJc w:val="left"/>
      <w:pPr>
        <w:ind w:left="6830" w:hanging="360"/>
      </w:pPr>
      <w:rPr>
        <w:rFonts w:ascii="Wingdings" w:hAnsi="Wingdings" w:hint="default"/>
      </w:rPr>
    </w:lvl>
  </w:abstractNum>
  <w:abstractNum w:abstractNumId="16" w15:restartNumberingAfterBreak="0">
    <w:nsid w:val="76A02950"/>
    <w:multiLevelType w:val="multilevel"/>
    <w:tmpl w:val="5BCE49F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6D11279"/>
    <w:multiLevelType w:val="hybridMultilevel"/>
    <w:tmpl w:val="AAE8094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77584711"/>
    <w:multiLevelType w:val="hybridMultilevel"/>
    <w:tmpl w:val="2876B4A8"/>
    <w:lvl w:ilvl="0" w:tplc="24089CD8">
      <w:start w:val="1"/>
      <w:numFmt w:val="bullet"/>
      <w:lvlText w:val="•"/>
      <w:lvlJc w:val="left"/>
      <w:pPr>
        <w:tabs>
          <w:tab w:val="num" w:pos="720"/>
        </w:tabs>
        <w:ind w:left="720" w:hanging="360"/>
      </w:pPr>
      <w:rPr>
        <w:rFonts w:ascii="Arial" w:hAnsi="Arial" w:hint="default"/>
      </w:rPr>
    </w:lvl>
    <w:lvl w:ilvl="1" w:tplc="80BAEB1A" w:tentative="1">
      <w:start w:val="1"/>
      <w:numFmt w:val="bullet"/>
      <w:lvlText w:val="•"/>
      <w:lvlJc w:val="left"/>
      <w:pPr>
        <w:tabs>
          <w:tab w:val="num" w:pos="1440"/>
        </w:tabs>
        <w:ind w:left="1440" w:hanging="360"/>
      </w:pPr>
      <w:rPr>
        <w:rFonts w:ascii="Arial" w:hAnsi="Arial" w:hint="default"/>
      </w:rPr>
    </w:lvl>
    <w:lvl w:ilvl="2" w:tplc="DF9C1C9E" w:tentative="1">
      <w:start w:val="1"/>
      <w:numFmt w:val="bullet"/>
      <w:lvlText w:val="•"/>
      <w:lvlJc w:val="left"/>
      <w:pPr>
        <w:tabs>
          <w:tab w:val="num" w:pos="2160"/>
        </w:tabs>
        <w:ind w:left="2160" w:hanging="360"/>
      </w:pPr>
      <w:rPr>
        <w:rFonts w:ascii="Arial" w:hAnsi="Arial" w:hint="default"/>
      </w:rPr>
    </w:lvl>
    <w:lvl w:ilvl="3" w:tplc="3196ADAC" w:tentative="1">
      <w:start w:val="1"/>
      <w:numFmt w:val="bullet"/>
      <w:lvlText w:val="•"/>
      <w:lvlJc w:val="left"/>
      <w:pPr>
        <w:tabs>
          <w:tab w:val="num" w:pos="2880"/>
        </w:tabs>
        <w:ind w:left="2880" w:hanging="360"/>
      </w:pPr>
      <w:rPr>
        <w:rFonts w:ascii="Arial" w:hAnsi="Arial" w:hint="default"/>
      </w:rPr>
    </w:lvl>
    <w:lvl w:ilvl="4" w:tplc="36885E4E" w:tentative="1">
      <w:start w:val="1"/>
      <w:numFmt w:val="bullet"/>
      <w:lvlText w:val="•"/>
      <w:lvlJc w:val="left"/>
      <w:pPr>
        <w:tabs>
          <w:tab w:val="num" w:pos="3600"/>
        </w:tabs>
        <w:ind w:left="3600" w:hanging="360"/>
      </w:pPr>
      <w:rPr>
        <w:rFonts w:ascii="Arial" w:hAnsi="Arial" w:hint="default"/>
      </w:rPr>
    </w:lvl>
    <w:lvl w:ilvl="5" w:tplc="4B487328" w:tentative="1">
      <w:start w:val="1"/>
      <w:numFmt w:val="bullet"/>
      <w:lvlText w:val="•"/>
      <w:lvlJc w:val="left"/>
      <w:pPr>
        <w:tabs>
          <w:tab w:val="num" w:pos="4320"/>
        </w:tabs>
        <w:ind w:left="4320" w:hanging="360"/>
      </w:pPr>
      <w:rPr>
        <w:rFonts w:ascii="Arial" w:hAnsi="Arial" w:hint="default"/>
      </w:rPr>
    </w:lvl>
    <w:lvl w:ilvl="6" w:tplc="5E846EF8" w:tentative="1">
      <w:start w:val="1"/>
      <w:numFmt w:val="bullet"/>
      <w:lvlText w:val="•"/>
      <w:lvlJc w:val="left"/>
      <w:pPr>
        <w:tabs>
          <w:tab w:val="num" w:pos="5040"/>
        </w:tabs>
        <w:ind w:left="5040" w:hanging="360"/>
      </w:pPr>
      <w:rPr>
        <w:rFonts w:ascii="Arial" w:hAnsi="Arial" w:hint="default"/>
      </w:rPr>
    </w:lvl>
    <w:lvl w:ilvl="7" w:tplc="7CEC0360" w:tentative="1">
      <w:start w:val="1"/>
      <w:numFmt w:val="bullet"/>
      <w:lvlText w:val="•"/>
      <w:lvlJc w:val="left"/>
      <w:pPr>
        <w:tabs>
          <w:tab w:val="num" w:pos="5760"/>
        </w:tabs>
        <w:ind w:left="5760" w:hanging="360"/>
      </w:pPr>
      <w:rPr>
        <w:rFonts w:ascii="Arial" w:hAnsi="Arial" w:hint="default"/>
      </w:rPr>
    </w:lvl>
    <w:lvl w:ilvl="8" w:tplc="F252BD6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950419C"/>
    <w:multiLevelType w:val="multilevel"/>
    <w:tmpl w:val="D14626A0"/>
    <w:styleLink w:val="Stil3"/>
    <w:lvl w:ilvl="0">
      <w:numFmt w:val="bullet"/>
      <w:lvlText w:val="-"/>
      <w:lvlJc w:val="left"/>
      <w:pPr>
        <w:ind w:left="1607" w:hanging="360"/>
      </w:pPr>
      <w:rPr>
        <w:rFonts w:ascii="Times New Roman" w:eastAsia="Times New Roman" w:hAnsi="Times New Roman" w:hint="default"/>
      </w:rPr>
    </w:lvl>
    <w:lvl w:ilvl="1">
      <w:start w:val="1"/>
      <w:numFmt w:val="bullet"/>
      <w:lvlText w:val="o"/>
      <w:lvlJc w:val="left"/>
      <w:pPr>
        <w:ind w:left="2190" w:hanging="360"/>
      </w:pPr>
      <w:rPr>
        <w:rFonts w:ascii="Courier New" w:hAnsi="Courier New" w:hint="default"/>
      </w:rPr>
    </w:lvl>
    <w:lvl w:ilvl="2">
      <w:start w:val="1"/>
      <w:numFmt w:val="bullet"/>
      <w:lvlText w:val=""/>
      <w:lvlJc w:val="left"/>
      <w:pPr>
        <w:ind w:left="2910" w:hanging="360"/>
      </w:pPr>
      <w:rPr>
        <w:rFonts w:ascii="Wingdings" w:hAnsi="Wingdings" w:hint="default"/>
      </w:rPr>
    </w:lvl>
    <w:lvl w:ilvl="3">
      <w:start w:val="1"/>
      <w:numFmt w:val="bullet"/>
      <w:lvlText w:val=""/>
      <w:lvlJc w:val="left"/>
      <w:pPr>
        <w:ind w:left="3630" w:hanging="360"/>
      </w:pPr>
      <w:rPr>
        <w:rFonts w:ascii="Symbol" w:hAnsi="Symbol" w:hint="default"/>
      </w:rPr>
    </w:lvl>
    <w:lvl w:ilvl="4">
      <w:start w:val="1"/>
      <w:numFmt w:val="bullet"/>
      <w:lvlText w:val="o"/>
      <w:lvlJc w:val="left"/>
      <w:pPr>
        <w:ind w:left="4350" w:hanging="360"/>
      </w:pPr>
      <w:rPr>
        <w:rFonts w:ascii="Courier New" w:hAnsi="Courier New" w:hint="default"/>
      </w:rPr>
    </w:lvl>
    <w:lvl w:ilvl="5">
      <w:start w:val="1"/>
      <w:numFmt w:val="bullet"/>
      <w:lvlText w:val=""/>
      <w:lvlJc w:val="left"/>
      <w:pPr>
        <w:ind w:left="5070" w:hanging="360"/>
      </w:pPr>
      <w:rPr>
        <w:rFonts w:ascii="Wingdings" w:hAnsi="Wingdings" w:hint="default"/>
      </w:rPr>
    </w:lvl>
    <w:lvl w:ilvl="6">
      <w:start w:val="1"/>
      <w:numFmt w:val="bullet"/>
      <w:lvlText w:val=""/>
      <w:lvlJc w:val="left"/>
      <w:pPr>
        <w:ind w:left="5790" w:hanging="360"/>
      </w:pPr>
      <w:rPr>
        <w:rFonts w:ascii="Symbol" w:hAnsi="Symbol" w:hint="default"/>
      </w:rPr>
    </w:lvl>
    <w:lvl w:ilvl="7">
      <w:start w:val="1"/>
      <w:numFmt w:val="bullet"/>
      <w:lvlText w:val="o"/>
      <w:lvlJc w:val="left"/>
      <w:pPr>
        <w:ind w:left="6510" w:hanging="360"/>
      </w:pPr>
      <w:rPr>
        <w:rFonts w:ascii="Courier New" w:hAnsi="Courier New" w:hint="default"/>
      </w:rPr>
    </w:lvl>
    <w:lvl w:ilvl="8">
      <w:start w:val="1"/>
      <w:numFmt w:val="bullet"/>
      <w:lvlText w:val=""/>
      <w:lvlJc w:val="left"/>
      <w:pPr>
        <w:ind w:left="7230" w:hanging="360"/>
      </w:pPr>
      <w:rPr>
        <w:rFonts w:ascii="Wingdings" w:hAnsi="Wingdings" w:hint="default"/>
      </w:rPr>
    </w:lvl>
  </w:abstractNum>
  <w:abstractNum w:abstractNumId="20" w15:restartNumberingAfterBreak="0">
    <w:nsid w:val="7C617AD4"/>
    <w:multiLevelType w:val="multilevel"/>
    <w:tmpl w:val="4AB805D4"/>
    <w:lvl w:ilvl="0">
      <w:start w:val="1"/>
      <w:numFmt w:val="decimal"/>
      <w:pStyle w:val="TableofFigures"/>
      <w:lvlText w:val="Figur %1."/>
      <w:lvlJc w:val="left"/>
      <w:pPr>
        <w:ind w:left="851" w:hanging="851"/>
      </w:pPr>
      <w:rPr>
        <w:rFonts w:ascii="Calibri" w:hAnsi="Calibri" w:cs="Calibri" w:hint="default"/>
        <w:b/>
        <w:i w:val="0"/>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7D853480"/>
    <w:multiLevelType w:val="hybridMultilevel"/>
    <w:tmpl w:val="8166BE0E"/>
    <w:lvl w:ilvl="0" w:tplc="F6443F72">
      <w:numFmt w:val="bullet"/>
      <w:lvlText w:val="-"/>
      <w:lvlJc w:val="left"/>
      <w:pPr>
        <w:ind w:left="1068" w:hanging="360"/>
      </w:pPr>
      <w:rPr>
        <w:rFonts w:ascii="Times New Roman" w:eastAsia="Times New Roman" w:hAnsi="Times New Roman" w:cs="Times New Roman" w:hint="default"/>
      </w:rPr>
    </w:lvl>
    <w:lvl w:ilvl="1" w:tplc="04140003" w:tentative="1">
      <w:start w:val="1"/>
      <w:numFmt w:val="bullet"/>
      <w:lvlText w:val="o"/>
      <w:lvlJc w:val="left"/>
      <w:pPr>
        <w:ind w:left="1788" w:hanging="360"/>
      </w:pPr>
      <w:rPr>
        <w:rFonts w:ascii="Courier New" w:hAnsi="Courier New" w:cs="Courier New" w:hint="default"/>
      </w:rPr>
    </w:lvl>
    <w:lvl w:ilvl="2" w:tplc="04140005" w:tentative="1">
      <w:start w:val="1"/>
      <w:numFmt w:val="bullet"/>
      <w:lvlText w:val=""/>
      <w:lvlJc w:val="left"/>
      <w:pPr>
        <w:ind w:left="2508" w:hanging="360"/>
      </w:pPr>
      <w:rPr>
        <w:rFonts w:ascii="Wingdings" w:hAnsi="Wingdings" w:hint="default"/>
      </w:rPr>
    </w:lvl>
    <w:lvl w:ilvl="3" w:tplc="04140001" w:tentative="1">
      <w:start w:val="1"/>
      <w:numFmt w:val="bullet"/>
      <w:lvlText w:val=""/>
      <w:lvlJc w:val="left"/>
      <w:pPr>
        <w:ind w:left="3228" w:hanging="360"/>
      </w:pPr>
      <w:rPr>
        <w:rFonts w:ascii="Symbol" w:hAnsi="Symbol" w:hint="default"/>
      </w:rPr>
    </w:lvl>
    <w:lvl w:ilvl="4" w:tplc="04140003" w:tentative="1">
      <w:start w:val="1"/>
      <w:numFmt w:val="bullet"/>
      <w:lvlText w:val="o"/>
      <w:lvlJc w:val="left"/>
      <w:pPr>
        <w:ind w:left="3948" w:hanging="360"/>
      </w:pPr>
      <w:rPr>
        <w:rFonts w:ascii="Courier New" w:hAnsi="Courier New" w:cs="Courier New" w:hint="default"/>
      </w:rPr>
    </w:lvl>
    <w:lvl w:ilvl="5" w:tplc="04140005" w:tentative="1">
      <w:start w:val="1"/>
      <w:numFmt w:val="bullet"/>
      <w:lvlText w:val=""/>
      <w:lvlJc w:val="left"/>
      <w:pPr>
        <w:ind w:left="4668" w:hanging="360"/>
      </w:pPr>
      <w:rPr>
        <w:rFonts w:ascii="Wingdings" w:hAnsi="Wingdings" w:hint="default"/>
      </w:rPr>
    </w:lvl>
    <w:lvl w:ilvl="6" w:tplc="04140001" w:tentative="1">
      <w:start w:val="1"/>
      <w:numFmt w:val="bullet"/>
      <w:lvlText w:val=""/>
      <w:lvlJc w:val="left"/>
      <w:pPr>
        <w:ind w:left="5388" w:hanging="360"/>
      </w:pPr>
      <w:rPr>
        <w:rFonts w:ascii="Symbol" w:hAnsi="Symbol" w:hint="default"/>
      </w:rPr>
    </w:lvl>
    <w:lvl w:ilvl="7" w:tplc="04140003" w:tentative="1">
      <w:start w:val="1"/>
      <w:numFmt w:val="bullet"/>
      <w:lvlText w:val="o"/>
      <w:lvlJc w:val="left"/>
      <w:pPr>
        <w:ind w:left="6108" w:hanging="360"/>
      </w:pPr>
      <w:rPr>
        <w:rFonts w:ascii="Courier New" w:hAnsi="Courier New" w:cs="Courier New" w:hint="default"/>
      </w:rPr>
    </w:lvl>
    <w:lvl w:ilvl="8" w:tplc="04140005" w:tentative="1">
      <w:start w:val="1"/>
      <w:numFmt w:val="bullet"/>
      <w:lvlText w:val=""/>
      <w:lvlJc w:val="left"/>
      <w:pPr>
        <w:ind w:left="6828" w:hanging="360"/>
      </w:pPr>
      <w:rPr>
        <w:rFonts w:ascii="Wingdings" w:hAnsi="Wingdings" w:hint="default"/>
      </w:rPr>
    </w:lvl>
  </w:abstractNum>
  <w:abstractNum w:abstractNumId="22" w15:restartNumberingAfterBreak="0">
    <w:nsid w:val="7DC658B6"/>
    <w:multiLevelType w:val="hybridMultilevel"/>
    <w:tmpl w:val="1324A72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7EB70B2C"/>
    <w:multiLevelType w:val="hybridMultilevel"/>
    <w:tmpl w:val="6E541CDA"/>
    <w:lvl w:ilvl="0" w:tplc="4E965516">
      <w:start w:val="1"/>
      <w:numFmt w:val="decimal"/>
      <w:lvlText w:val="%1."/>
      <w:lvlJc w:val="left"/>
      <w:pPr>
        <w:ind w:left="2096" w:hanging="221"/>
      </w:pPr>
      <w:rPr>
        <w:rFonts w:ascii="Calibri" w:eastAsia="Calibri" w:hAnsi="Calibri" w:cs="Calibri" w:hint="default"/>
        <w:b/>
        <w:bCs/>
        <w:w w:val="99"/>
        <w:sz w:val="22"/>
        <w:szCs w:val="22"/>
        <w:lang w:val="nn-NO" w:eastAsia="en-US" w:bidi="ar-SA"/>
      </w:rPr>
    </w:lvl>
    <w:lvl w:ilvl="1" w:tplc="AC4C507C">
      <w:start w:val="1"/>
      <w:numFmt w:val="decimal"/>
      <w:lvlText w:val="%2."/>
      <w:lvlJc w:val="left"/>
      <w:pPr>
        <w:ind w:left="4288" w:hanging="411"/>
        <w:jc w:val="right"/>
      </w:pPr>
      <w:rPr>
        <w:rFonts w:ascii="Palatino Linotype" w:eastAsia="Palatino Linotype" w:hAnsi="Palatino Linotype" w:cs="Palatino Linotype" w:hint="default"/>
        <w:b/>
        <w:bCs/>
        <w:w w:val="99"/>
        <w:sz w:val="40"/>
        <w:szCs w:val="40"/>
        <w:lang w:val="nn-NO" w:eastAsia="en-US" w:bidi="ar-SA"/>
      </w:rPr>
    </w:lvl>
    <w:lvl w:ilvl="2" w:tplc="11F8A76A">
      <w:numFmt w:val="bullet"/>
      <w:lvlText w:val="•"/>
      <w:lvlJc w:val="left"/>
      <w:pPr>
        <w:ind w:left="4953" w:hanging="411"/>
      </w:pPr>
      <w:rPr>
        <w:rFonts w:hint="default"/>
        <w:lang w:val="nn-NO" w:eastAsia="en-US" w:bidi="ar-SA"/>
      </w:rPr>
    </w:lvl>
    <w:lvl w:ilvl="3" w:tplc="33E8CFBC">
      <w:numFmt w:val="bullet"/>
      <w:lvlText w:val="•"/>
      <w:lvlJc w:val="left"/>
      <w:pPr>
        <w:ind w:left="5627" w:hanging="411"/>
      </w:pPr>
      <w:rPr>
        <w:rFonts w:hint="default"/>
        <w:lang w:val="nn-NO" w:eastAsia="en-US" w:bidi="ar-SA"/>
      </w:rPr>
    </w:lvl>
    <w:lvl w:ilvl="4" w:tplc="D9F2AA36">
      <w:numFmt w:val="bullet"/>
      <w:lvlText w:val="•"/>
      <w:lvlJc w:val="left"/>
      <w:pPr>
        <w:ind w:left="6301" w:hanging="411"/>
      </w:pPr>
      <w:rPr>
        <w:rFonts w:hint="default"/>
        <w:lang w:val="nn-NO" w:eastAsia="en-US" w:bidi="ar-SA"/>
      </w:rPr>
    </w:lvl>
    <w:lvl w:ilvl="5" w:tplc="56F2D244">
      <w:numFmt w:val="bullet"/>
      <w:lvlText w:val="•"/>
      <w:lvlJc w:val="left"/>
      <w:pPr>
        <w:ind w:left="6975" w:hanging="411"/>
      </w:pPr>
      <w:rPr>
        <w:rFonts w:hint="default"/>
        <w:lang w:val="nn-NO" w:eastAsia="en-US" w:bidi="ar-SA"/>
      </w:rPr>
    </w:lvl>
    <w:lvl w:ilvl="6" w:tplc="06F43E0C">
      <w:numFmt w:val="bullet"/>
      <w:lvlText w:val="•"/>
      <w:lvlJc w:val="left"/>
      <w:pPr>
        <w:ind w:left="7649" w:hanging="411"/>
      </w:pPr>
      <w:rPr>
        <w:rFonts w:hint="default"/>
        <w:lang w:val="nn-NO" w:eastAsia="en-US" w:bidi="ar-SA"/>
      </w:rPr>
    </w:lvl>
    <w:lvl w:ilvl="7" w:tplc="E1B68354">
      <w:numFmt w:val="bullet"/>
      <w:lvlText w:val="•"/>
      <w:lvlJc w:val="left"/>
      <w:pPr>
        <w:ind w:left="8323" w:hanging="411"/>
      </w:pPr>
      <w:rPr>
        <w:rFonts w:hint="default"/>
        <w:lang w:val="nn-NO" w:eastAsia="en-US" w:bidi="ar-SA"/>
      </w:rPr>
    </w:lvl>
    <w:lvl w:ilvl="8" w:tplc="976A2F92">
      <w:numFmt w:val="bullet"/>
      <w:lvlText w:val="•"/>
      <w:lvlJc w:val="left"/>
      <w:pPr>
        <w:ind w:left="8997" w:hanging="411"/>
      </w:pPr>
      <w:rPr>
        <w:rFonts w:hint="default"/>
        <w:lang w:val="nn-NO" w:eastAsia="en-US" w:bidi="ar-SA"/>
      </w:rPr>
    </w:lvl>
  </w:abstractNum>
  <w:num w:numId="1">
    <w:abstractNumId w:val="3"/>
  </w:num>
  <w:num w:numId="2">
    <w:abstractNumId w:val="16"/>
  </w:num>
  <w:num w:numId="3">
    <w:abstractNumId w:val="21"/>
  </w:num>
  <w:num w:numId="4">
    <w:abstractNumId w:val="0"/>
  </w:num>
  <w:num w:numId="5">
    <w:abstractNumId w:val="11"/>
  </w:num>
  <w:num w:numId="6">
    <w:abstractNumId w:val="13"/>
  </w:num>
  <w:num w:numId="7">
    <w:abstractNumId w:val="20"/>
  </w:num>
  <w:num w:numId="8">
    <w:abstractNumId w:val="9"/>
  </w:num>
  <w:num w:numId="9">
    <w:abstractNumId w:val="4"/>
  </w:num>
  <w:num w:numId="10">
    <w:abstractNumId w:val="17"/>
  </w:num>
  <w:num w:numId="11">
    <w:abstractNumId w:val="12"/>
  </w:num>
  <w:num w:numId="12">
    <w:abstractNumId w:val="10"/>
  </w:num>
  <w:num w:numId="13">
    <w:abstractNumId w:val="6"/>
  </w:num>
  <w:num w:numId="14">
    <w:abstractNumId w:val="19"/>
  </w:num>
  <w:num w:numId="15">
    <w:abstractNumId w:val="14"/>
  </w:num>
  <w:num w:numId="16">
    <w:abstractNumId w:val="1"/>
  </w:num>
  <w:num w:numId="17">
    <w:abstractNumId w:val="15"/>
  </w:num>
  <w:num w:numId="18">
    <w:abstractNumId w:val="23"/>
  </w:num>
  <w:num w:numId="19">
    <w:abstractNumId w:val="8"/>
  </w:num>
  <w:num w:numId="20">
    <w:abstractNumId w:val="2"/>
  </w:num>
  <w:num w:numId="21">
    <w:abstractNumId w:val="5"/>
  </w:num>
  <w:num w:numId="22">
    <w:abstractNumId w:val="18"/>
  </w:num>
  <w:num w:numId="23">
    <w:abstractNumId w:val="7"/>
  </w:num>
  <w:num w:numId="24">
    <w:abstractNumId w:val="2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dré Staalstrøm">
    <w15:presenceInfo w15:providerId="AD" w15:userId="S::Andre.Staalstrom@niva.no::b7166850-1a77-4c64-bed3-290d02ca08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037"/>
    <w:rsid w:val="00000064"/>
    <w:rsid w:val="00003676"/>
    <w:rsid w:val="000037E1"/>
    <w:rsid w:val="000069CD"/>
    <w:rsid w:val="00016C9E"/>
    <w:rsid w:val="00020185"/>
    <w:rsid w:val="0002048E"/>
    <w:rsid w:val="00035C60"/>
    <w:rsid w:val="0005227E"/>
    <w:rsid w:val="000603B7"/>
    <w:rsid w:val="0006436A"/>
    <w:rsid w:val="00066C69"/>
    <w:rsid w:val="00080790"/>
    <w:rsid w:val="00084C8C"/>
    <w:rsid w:val="00085A81"/>
    <w:rsid w:val="0009597B"/>
    <w:rsid w:val="000B6EE4"/>
    <w:rsid w:val="000C063B"/>
    <w:rsid w:val="000D226A"/>
    <w:rsid w:val="000E2F32"/>
    <w:rsid w:val="000E3355"/>
    <w:rsid w:val="000E3463"/>
    <w:rsid w:val="000E7E9E"/>
    <w:rsid w:val="000F2639"/>
    <w:rsid w:val="00103AFE"/>
    <w:rsid w:val="00121515"/>
    <w:rsid w:val="00127293"/>
    <w:rsid w:val="00131CAE"/>
    <w:rsid w:val="001356D1"/>
    <w:rsid w:val="00137415"/>
    <w:rsid w:val="001423FF"/>
    <w:rsid w:val="001500AC"/>
    <w:rsid w:val="00151F33"/>
    <w:rsid w:val="00164D5D"/>
    <w:rsid w:val="00176EC6"/>
    <w:rsid w:val="00183F09"/>
    <w:rsid w:val="00194C56"/>
    <w:rsid w:val="001956C9"/>
    <w:rsid w:val="001B0686"/>
    <w:rsid w:val="001C0D98"/>
    <w:rsid w:val="001C24D8"/>
    <w:rsid w:val="001D1E14"/>
    <w:rsid w:val="001E1209"/>
    <w:rsid w:val="001E2C7F"/>
    <w:rsid w:val="001E51CD"/>
    <w:rsid w:val="001F350B"/>
    <w:rsid w:val="001F63F3"/>
    <w:rsid w:val="00200536"/>
    <w:rsid w:val="0020655E"/>
    <w:rsid w:val="002068E9"/>
    <w:rsid w:val="00206A99"/>
    <w:rsid w:val="002413E4"/>
    <w:rsid w:val="002437A6"/>
    <w:rsid w:val="00261547"/>
    <w:rsid w:val="002819FF"/>
    <w:rsid w:val="00296C74"/>
    <w:rsid w:val="002B7A98"/>
    <w:rsid w:val="002D0C04"/>
    <w:rsid w:val="002D7CE2"/>
    <w:rsid w:val="002E3D46"/>
    <w:rsid w:val="002E6A15"/>
    <w:rsid w:val="00315DD0"/>
    <w:rsid w:val="003254B9"/>
    <w:rsid w:val="00326187"/>
    <w:rsid w:val="003301D7"/>
    <w:rsid w:val="00335FA0"/>
    <w:rsid w:val="00351A75"/>
    <w:rsid w:val="003551EB"/>
    <w:rsid w:val="00362AF3"/>
    <w:rsid w:val="003646B8"/>
    <w:rsid w:val="00364F0E"/>
    <w:rsid w:val="00367C62"/>
    <w:rsid w:val="0037316F"/>
    <w:rsid w:val="00381F67"/>
    <w:rsid w:val="00383DF1"/>
    <w:rsid w:val="00386B23"/>
    <w:rsid w:val="003908B9"/>
    <w:rsid w:val="003A64CC"/>
    <w:rsid w:val="003B10CD"/>
    <w:rsid w:val="003C3467"/>
    <w:rsid w:val="003C5237"/>
    <w:rsid w:val="003D1115"/>
    <w:rsid w:val="003D210A"/>
    <w:rsid w:val="003F00DF"/>
    <w:rsid w:val="00421A07"/>
    <w:rsid w:val="004258BD"/>
    <w:rsid w:val="0042732B"/>
    <w:rsid w:val="00435CB2"/>
    <w:rsid w:val="00445A1D"/>
    <w:rsid w:val="00453153"/>
    <w:rsid w:val="00461E0B"/>
    <w:rsid w:val="00464247"/>
    <w:rsid w:val="00470A2B"/>
    <w:rsid w:val="004747C0"/>
    <w:rsid w:val="0048623B"/>
    <w:rsid w:val="00490D7A"/>
    <w:rsid w:val="00491C58"/>
    <w:rsid w:val="004A0574"/>
    <w:rsid w:val="004C14DB"/>
    <w:rsid w:val="004D2D0B"/>
    <w:rsid w:val="004E3BE2"/>
    <w:rsid w:val="00537986"/>
    <w:rsid w:val="00563EE9"/>
    <w:rsid w:val="00576B44"/>
    <w:rsid w:val="00580EA7"/>
    <w:rsid w:val="005B3D0D"/>
    <w:rsid w:val="005B5BBE"/>
    <w:rsid w:val="005C446F"/>
    <w:rsid w:val="005F07D2"/>
    <w:rsid w:val="005F12E3"/>
    <w:rsid w:val="005F4AB1"/>
    <w:rsid w:val="00601862"/>
    <w:rsid w:val="00601D12"/>
    <w:rsid w:val="00604567"/>
    <w:rsid w:val="00610109"/>
    <w:rsid w:val="00613C52"/>
    <w:rsid w:val="006241DC"/>
    <w:rsid w:val="00637E9F"/>
    <w:rsid w:val="00645260"/>
    <w:rsid w:val="00677157"/>
    <w:rsid w:val="00687A43"/>
    <w:rsid w:val="006906E9"/>
    <w:rsid w:val="006A7804"/>
    <w:rsid w:val="006D123C"/>
    <w:rsid w:val="006E69B6"/>
    <w:rsid w:val="006F4042"/>
    <w:rsid w:val="00706D0C"/>
    <w:rsid w:val="00707DE0"/>
    <w:rsid w:val="00711685"/>
    <w:rsid w:val="00712AC7"/>
    <w:rsid w:val="0071383C"/>
    <w:rsid w:val="00735364"/>
    <w:rsid w:val="007369C2"/>
    <w:rsid w:val="0074535B"/>
    <w:rsid w:val="0075117B"/>
    <w:rsid w:val="00753037"/>
    <w:rsid w:val="00755946"/>
    <w:rsid w:val="00763AA0"/>
    <w:rsid w:val="00793B47"/>
    <w:rsid w:val="007A1322"/>
    <w:rsid w:val="007B2EDC"/>
    <w:rsid w:val="007B440A"/>
    <w:rsid w:val="007F5AAE"/>
    <w:rsid w:val="00815ECF"/>
    <w:rsid w:val="008162D8"/>
    <w:rsid w:val="00824A3E"/>
    <w:rsid w:val="008273B0"/>
    <w:rsid w:val="00846E78"/>
    <w:rsid w:val="00856F26"/>
    <w:rsid w:val="008572C5"/>
    <w:rsid w:val="00860695"/>
    <w:rsid w:val="00864BEF"/>
    <w:rsid w:val="00867B0C"/>
    <w:rsid w:val="00870ABE"/>
    <w:rsid w:val="00880246"/>
    <w:rsid w:val="0089162E"/>
    <w:rsid w:val="00896C30"/>
    <w:rsid w:val="008A1CD5"/>
    <w:rsid w:val="008A3308"/>
    <w:rsid w:val="008A6FE9"/>
    <w:rsid w:val="008A7ECE"/>
    <w:rsid w:val="008B18AD"/>
    <w:rsid w:val="008C5D8B"/>
    <w:rsid w:val="008C5F9A"/>
    <w:rsid w:val="008C7811"/>
    <w:rsid w:val="008D6C7B"/>
    <w:rsid w:val="008F482A"/>
    <w:rsid w:val="008F764D"/>
    <w:rsid w:val="00900180"/>
    <w:rsid w:val="00917655"/>
    <w:rsid w:val="00927A13"/>
    <w:rsid w:val="00936F54"/>
    <w:rsid w:val="00941314"/>
    <w:rsid w:val="00943947"/>
    <w:rsid w:val="00951AA6"/>
    <w:rsid w:val="00963DA8"/>
    <w:rsid w:val="009671B4"/>
    <w:rsid w:val="0096756B"/>
    <w:rsid w:val="009754F5"/>
    <w:rsid w:val="009775FA"/>
    <w:rsid w:val="009836D0"/>
    <w:rsid w:val="00993F87"/>
    <w:rsid w:val="0099636C"/>
    <w:rsid w:val="00996510"/>
    <w:rsid w:val="0099753A"/>
    <w:rsid w:val="009A0C73"/>
    <w:rsid w:val="009B644D"/>
    <w:rsid w:val="009C0C85"/>
    <w:rsid w:val="009E5EAE"/>
    <w:rsid w:val="009F1B55"/>
    <w:rsid w:val="009F268F"/>
    <w:rsid w:val="00A40FC7"/>
    <w:rsid w:val="00A4781E"/>
    <w:rsid w:val="00A5111F"/>
    <w:rsid w:val="00A74B57"/>
    <w:rsid w:val="00A77B98"/>
    <w:rsid w:val="00AA0B1D"/>
    <w:rsid w:val="00AB44B1"/>
    <w:rsid w:val="00AB7D65"/>
    <w:rsid w:val="00AC2699"/>
    <w:rsid w:val="00AC287B"/>
    <w:rsid w:val="00AC31A1"/>
    <w:rsid w:val="00AC6107"/>
    <w:rsid w:val="00AC67FC"/>
    <w:rsid w:val="00AC6D6C"/>
    <w:rsid w:val="00AD1052"/>
    <w:rsid w:val="00AD1D59"/>
    <w:rsid w:val="00AE1754"/>
    <w:rsid w:val="00AE3415"/>
    <w:rsid w:val="00AE61A2"/>
    <w:rsid w:val="00AF5228"/>
    <w:rsid w:val="00B01888"/>
    <w:rsid w:val="00B33994"/>
    <w:rsid w:val="00B45022"/>
    <w:rsid w:val="00B521D1"/>
    <w:rsid w:val="00B5583D"/>
    <w:rsid w:val="00B57F4E"/>
    <w:rsid w:val="00B60C15"/>
    <w:rsid w:val="00B762E3"/>
    <w:rsid w:val="00B82558"/>
    <w:rsid w:val="00B904BE"/>
    <w:rsid w:val="00B93881"/>
    <w:rsid w:val="00B947C0"/>
    <w:rsid w:val="00B95C7C"/>
    <w:rsid w:val="00BA2F02"/>
    <w:rsid w:val="00BA6978"/>
    <w:rsid w:val="00BC064E"/>
    <w:rsid w:val="00BC19B8"/>
    <w:rsid w:val="00BC7D48"/>
    <w:rsid w:val="00BD1641"/>
    <w:rsid w:val="00BD7B2C"/>
    <w:rsid w:val="00BE5114"/>
    <w:rsid w:val="00BF2C5E"/>
    <w:rsid w:val="00BF4567"/>
    <w:rsid w:val="00C01752"/>
    <w:rsid w:val="00C03BDD"/>
    <w:rsid w:val="00C05504"/>
    <w:rsid w:val="00C0685E"/>
    <w:rsid w:val="00C07544"/>
    <w:rsid w:val="00C16C30"/>
    <w:rsid w:val="00C17D2D"/>
    <w:rsid w:val="00C27BED"/>
    <w:rsid w:val="00C463DB"/>
    <w:rsid w:val="00C5083B"/>
    <w:rsid w:val="00C528DC"/>
    <w:rsid w:val="00C544EE"/>
    <w:rsid w:val="00C6571C"/>
    <w:rsid w:val="00C730D3"/>
    <w:rsid w:val="00C8471A"/>
    <w:rsid w:val="00CA25BA"/>
    <w:rsid w:val="00CB67BA"/>
    <w:rsid w:val="00CD5B34"/>
    <w:rsid w:val="00CF7A57"/>
    <w:rsid w:val="00D05CBF"/>
    <w:rsid w:val="00D11E03"/>
    <w:rsid w:val="00D1392E"/>
    <w:rsid w:val="00D145D9"/>
    <w:rsid w:val="00D14D18"/>
    <w:rsid w:val="00D228ED"/>
    <w:rsid w:val="00D23506"/>
    <w:rsid w:val="00D2555D"/>
    <w:rsid w:val="00D5182D"/>
    <w:rsid w:val="00D62B12"/>
    <w:rsid w:val="00D817C5"/>
    <w:rsid w:val="00DA02CE"/>
    <w:rsid w:val="00DA3D96"/>
    <w:rsid w:val="00DA4949"/>
    <w:rsid w:val="00DA6F82"/>
    <w:rsid w:val="00DB2880"/>
    <w:rsid w:val="00DC4F90"/>
    <w:rsid w:val="00DD34BD"/>
    <w:rsid w:val="00DD5211"/>
    <w:rsid w:val="00DD6F9C"/>
    <w:rsid w:val="00DF510C"/>
    <w:rsid w:val="00DF63D2"/>
    <w:rsid w:val="00E15009"/>
    <w:rsid w:val="00E26DB3"/>
    <w:rsid w:val="00E441EF"/>
    <w:rsid w:val="00E443E1"/>
    <w:rsid w:val="00E50184"/>
    <w:rsid w:val="00E76F54"/>
    <w:rsid w:val="00EB0C82"/>
    <w:rsid w:val="00EC45DC"/>
    <w:rsid w:val="00ED0EB9"/>
    <w:rsid w:val="00ED4CA4"/>
    <w:rsid w:val="00ED5D4B"/>
    <w:rsid w:val="00EE10B4"/>
    <w:rsid w:val="00EF3CB1"/>
    <w:rsid w:val="00F04195"/>
    <w:rsid w:val="00F113BC"/>
    <w:rsid w:val="00F13386"/>
    <w:rsid w:val="00F14A1C"/>
    <w:rsid w:val="00F26306"/>
    <w:rsid w:val="00F32E22"/>
    <w:rsid w:val="00F5224A"/>
    <w:rsid w:val="00F6358B"/>
    <w:rsid w:val="00F6765D"/>
    <w:rsid w:val="00F70EB6"/>
    <w:rsid w:val="00F8532A"/>
    <w:rsid w:val="00F90181"/>
    <w:rsid w:val="00F93A97"/>
    <w:rsid w:val="00F94111"/>
    <w:rsid w:val="00FD26EE"/>
    <w:rsid w:val="00FD510D"/>
    <w:rsid w:val="00FE3A3D"/>
    <w:rsid w:val="00FF5956"/>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3273A"/>
  <w15:chartTrackingRefBased/>
  <w15:docId w15:val="{7BBE58F5-424C-4E4D-B61D-7BA912054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3"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131C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9"/>
    <w:unhideWhenUsed/>
    <w:qFormat/>
    <w:rsid w:val="00B938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9"/>
    <w:unhideWhenUsed/>
    <w:qFormat/>
    <w:rsid w:val="004642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9"/>
    <w:qFormat/>
    <w:rsid w:val="00464247"/>
    <w:pPr>
      <w:spacing w:after="0" w:line="240" w:lineRule="auto"/>
      <w:ind w:left="680" w:hanging="680"/>
      <w:outlineLvl w:val="3"/>
    </w:pPr>
    <w:rPr>
      <w:rFonts w:ascii="Palatino Linotype" w:eastAsia="Times New Roman" w:hAnsi="Palatino Linotype" w:cs="Times New Roman"/>
      <w:b/>
      <w:szCs w:val="20"/>
      <w:lang w:eastAsia="nb-NO"/>
    </w:rPr>
  </w:style>
  <w:style w:type="paragraph" w:styleId="Heading5">
    <w:name w:val="heading 5"/>
    <w:aliases w:val="Vedlegg"/>
    <w:basedOn w:val="Normal"/>
    <w:next w:val="Normal"/>
    <w:link w:val="Heading5Char"/>
    <w:uiPriority w:val="99"/>
    <w:qFormat/>
    <w:rsid w:val="00464247"/>
    <w:pPr>
      <w:numPr>
        <w:numId w:val="6"/>
      </w:numPr>
      <w:spacing w:after="0" w:line="240" w:lineRule="auto"/>
      <w:jc w:val="center"/>
      <w:outlineLvl w:val="4"/>
    </w:pPr>
    <w:rPr>
      <w:rFonts w:ascii="Palatino Linotype" w:eastAsia="Times New Roman" w:hAnsi="Palatino Linotype" w:cs="Times New Roman"/>
      <w:b/>
      <w:sz w:val="40"/>
      <w:szCs w:val="20"/>
      <w:lang w:eastAsia="nb-NO"/>
    </w:rPr>
  </w:style>
  <w:style w:type="paragraph" w:styleId="Heading6">
    <w:name w:val="heading 6"/>
    <w:aliases w:val="Diverse"/>
    <w:basedOn w:val="Heading1"/>
    <w:next w:val="Normal"/>
    <w:link w:val="Heading6Char"/>
    <w:uiPriority w:val="99"/>
    <w:qFormat/>
    <w:rsid w:val="00464247"/>
    <w:pPr>
      <w:keepLines w:val="0"/>
      <w:spacing w:before="0" w:after="370" w:line="240" w:lineRule="auto"/>
      <w:ind w:left="2736" w:hanging="936"/>
      <w:jc w:val="center"/>
      <w:outlineLvl w:val="5"/>
    </w:pPr>
    <w:rPr>
      <w:rFonts w:ascii="Palatino Linotype" w:eastAsia="Times New Roman" w:hAnsi="Palatino Linotype" w:cs="Times New Roman"/>
      <w:b/>
      <w:color w:val="auto"/>
      <w:sz w:val="40"/>
      <w:szCs w:val="20"/>
      <w:lang w:eastAsia="nb-NO"/>
    </w:rPr>
  </w:style>
  <w:style w:type="paragraph" w:styleId="Heading7">
    <w:name w:val="heading 7"/>
    <w:aliases w:val="Sammedrag"/>
    <w:basedOn w:val="Normal"/>
    <w:next w:val="Normal"/>
    <w:link w:val="Heading7Char"/>
    <w:uiPriority w:val="99"/>
    <w:qFormat/>
    <w:rsid w:val="00464247"/>
    <w:pPr>
      <w:numPr>
        <w:ilvl w:val="6"/>
        <w:numId w:val="4"/>
      </w:numPr>
      <w:spacing w:after="0" w:line="240" w:lineRule="auto"/>
      <w:jc w:val="center"/>
      <w:outlineLvl w:val="6"/>
    </w:pPr>
    <w:rPr>
      <w:rFonts w:ascii="Calibri" w:eastAsia="Times New Roman" w:hAnsi="Calibri" w:cs="Times New Roman"/>
      <w:b/>
      <w:sz w:val="40"/>
      <w:szCs w:val="20"/>
      <w:lang w:eastAsia="nb-NO"/>
    </w:rPr>
  </w:style>
  <w:style w:type="paragraph" w:styleId="Heading8">
    <w:name w:val="heading 8"/>
    <w:basedOn w:val="Normal"/>
    <w:next w:val="Normal"/>
    <w:link w:val="Heading8Char"/>
    <w:uiPriority w:val="99"/>
    <w:qFormat/>
    <w:rsid w:val="00464247"/>
    <w:pPr>
      <w:numPr>
        <w:ilvl w:val="7"/>
        <w:numId w:val="4"/>
      </w:numPr>
      <w:spacing w:after="0" w:line="240" w:lineRule="auto"/>
      <w:outlineLvl w:val="7"/>
    </w:pPr>
    <w:rPr>
      <w:rFonts w:ascii="Calibri" w:eastAsia="Times New Roman" w:hAnsi="Calibri" w:cs="Times New Roman"/>
      <w:szCs w:val="20"/>
      <w:lang w:eastAsia="nb-NO"/>
    </w:rPr>
  </w:style>
  <w:style w:type="paragraph" w:styleId="Heading9">
    <w:name w:val="heading 9"/>
    <w:basedOn w:val="Normal"/>
    <w:next w:val="Normal"/>
    <w:link w:val="Heading9Char"/>
    <w:rsid w:val="00464247"/>
    <w:pPr>
      <w:numPr>
        <w:ilvl w:val="8"/>
        <w:numId w:val="4"/>
      </w:numPr>
      <w:spacing w:after="0" w:line="240" w:lineRule="auto"/>
      <w:outlineLvl w:val="8"/>
    </w:pPr>
    <w:rPr>
      <w:rFonts w:ascii="Calibri" w:eastAsia="Times New Roman" w:hAnsi="Calibri" w:cs="Times New Roman"/>
      <w:szCs w:val="20"/>
      <w:lang w:eastAsia="nb-N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67B0C"/>
    <w:pPr>
      <w:spacing w:after="0" w:line="240" w:lineRule="auto"/>
    </w:pPr>
    <w:rPr>
      <w:rFonts w:eastAsiaTheme="minorEastAsia"/>
      <w:lang w:eastAsia="nb-NO"/>
    </w:rPr>
  </w:style>
  <w:style w:type="character" w:customStyle="1" w:styleId="NoSpacingChar">
    <w:name w:val="No Spacing Char"/>
    <w:basedOn w:val="DefaultParagraphFont"/>
    <w:link w:val="NoSpacing"/>
    <w:uiPriority w:val="1"/>
    <w:rsid w:val="00867B0C"/>
    <w:rPr>
      <w:rFonts w:eastAsiaTheme="minorEastAsia"/>
      <w:lang w:eastAsia="nb-NO"/>
    </w:rPr>
  </w:style>
  <w:style w:type="character" w:customStyle="1" w:styleId="Heading1Char">
    <w:name w:val="Heading 1 Char"/>
    <w:basedOn w:val="DefaultParagraphFont"/>
    <w:link w:val="Heading1"/>
    <w:uiPriority w:val="99"/>
    <w:rsid w:val="00131CAE"/>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unhideWhenUsed/>
    <w:rsid w:val="00FD5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FD510D"/>
    <w:rPr>
      <w:rFonts w:ascii="Segoe UI" w:hAnsi="Segoe UI" w:cs="Segoe UI"/>
      <w:sz w:val="18"/>
      <w:szCs w:val="18"/>
    </w:rPr>
  </w:style>
  <w:style w:type="character" w:styleId="Hyperlink">
    <w:name w:val="Hyperlink"/>
    <w:basedOn w:val="DefaultParagraphFont"/>
    <w:uiPriority w:val="99"/>
    <w:unhideWhenUsed/>
    <w:rsid w:val="00537986"/>
    <w:rPr>
      <w:color w:val="0563C1" w:themeColor="hyperlink"/>
      <w:u w:val="single"/>
    </w:rPr>
  </w:style>
  <w:style w:type="character" w:styleId="UnresolvedMention">
    <w:name w:val="Unresolved Mention"/>
    <w:basedOn w:val="DefaultParagraphFont"/>
    <w:uiPriority w:val="99"/>
    <w:semiHidden/>
    <w:unhideWhenUsed/>
    <w:rsid w:val="00537986"/>
    <w:rPr>
      <w:color w:val="605E5C"/>
      <w:shd w:val="clear" w:color="auto" w:fill="E1DFDD"/>
    </w:rPr>
  </w:style>
  <w:style w:type="paragraph" w:styleId="Header">
    <w:name w:val="header"/>
    <w:basedOn w:val="Normal"/>
    <w:link w:val="HeaderChar"/>
    <w:uiPriority w:val="99"/>
    <w:unhideWhenUsed/>
    <w:rsid w:val="009754F5"/>
    <w:pPr>
      <w:tabs>
        <w:tab w:val="center" w:pos="4536"/>
        <w:tab w:val="right" w:pos="9072"/>
      </w:tabs>
      <w:spacing w:after="0" w:line="240" w:lineRule="auto"/>
    </w:pPr>
  </w:style>
  <w:style w:type="character" w:customStyle="1" w:styleId="HeaderChar">
    <w:name w:val="Header Char"/>
    <w:basedOn w:val="DefaultParagraphFont"/>
    <w:link w:val="Header"/>
    <w:uiPriority w:val="99"/>
    <w:rsid w:val="009754F5"/>
  </w:style>
  <w:style w:type="paragraph" w:styleId="Footer">
    <w:name w:val="footer"/>
    <w:basedOn w:val="Normal"/>
    <w:link w:val="FooterChar"/>
    <w:uiPriority w:val="99"/>
    <w:unhideWhenUsed/>
    <w:rsid w:val="009754F5"/>
    <w:pPr>
      <w:tabs>
        <w:tab w:val="center" w:pos="4536"/>
        <w:tab w:val="right" w:pos="9072"/>
      </w:tabs>
      <w:spacing w:after="0" w:line="240" w:lineRule="auto"/>
    </w:pPr>
  </w:style>
  <w:style w:type="character" w:customStyle="1" w:styleId="FooterChar">
    <w:name w:val="Footer Char"/>
    <w:basedOn w:val="DefaultParagraphFont"/>
    <w:link w:val="Footer"/>
    <w:uiPriority w:val="99"/>
    <w:rsid w:val="009754F5"/>
  </w:style>
  <w:style w:type="paragraph" w:styleId="TOCHeading">
    <w:name w:val="TOC Heading"/>
    <w:basedOn w:val="Heading1"/>
    <w:next w:val="Normal"/>
    <w:uiPriority w:val="39"/>
    <w:unhideWhenUsed/>
    <w:qFormat/>
    <w:rsid w:val="009754F5"/>
    <w:pPr>
      <w:outlineLvl w:val="9"/>
    </w:pPr>
    <w:rPr>
      <w:lang w:eastAsia="nb-NO"/>
    </w:rPr>
  </w:style>
  <w:style w:type="paragraph" w:styleId="TOC2">
    <w:name w:val="toc 2"/>
    <w:basedOn w:val="Normal"/>
    <w:next w:val="Normal"/>
    <w:autoRedefine/>
    <w:uiPriority w:val="39"/>
    <w:unhideWhenUsed/>
    <w:rsid w:val="009754F5"/>
    <w:pPr>
      <w:spacing w:after="100"/>
      <w:ind w:left="220"/>
    </w:pPr>
    <w:rPr>
      <w:rFonts w:eastAsiaTheme="minorEastAsia" w:cs="Times New Roman"/>
      <w:lang w:eastAsia="nb-NO"/>
    </w:rPr>
  </w:style>
  <w:style w:type="paragraph" w:styleId="TOC1">
    <w:name w:val="toc 1"/>
    <w:basedOn w:val="Normal"/>
    <w:next w:val="Normal"/>
    <w:autoRedefine/>
    <w:uiPriority w:val="39"/>
    <w:unhideWhenUsed/>
    <w:rsid w:val="009754F5"/>
    <w:pPr>
      <w:spacing w:after="100"/>
    </w:pPr>
    <w:rPr>
      <w:rFonts w:eastAsiaTheme="minorEastAsia" w:cs="Times New Roman"/>
      <w:lang w:eastAsia="nb-NO"/>
    </w:rPr>
  </w:style>
  <w:style w:type="paragraph" w:styleId="TOC3">
    <w:name w:val="toc 3"/>
    <w:basedOn w:val="Normal"/>
    <w:next w:val="Normal"/>
    <w:autoRedefine/>
    <w:uiPriority w:val="39"/>
    <w:unhideWhenUsed/>
    <w:rsid w:val="009754F5"/>
    <w:pPr>
      <w:spacing w:after="100"/>
      <w:ind w:left="440"/>
    </w:pPr>
    <w:rPr>
      <w:rFonts w:eastAsiaTheme="minorEastAsia" w:cs="Times New Roman"/>
      <w:lang w:eastAsia="nb-NO"/>
    </w:rPr>
  </w:style>
  <w:style w:type="character" w:customStyle="1" w:styleId="Heading2Char">
    <w:name w:val="Heading 2 Char"/>
    <w:basedOn w:val="DefaultParagraphFont"/>
    <w:link w:val="Heading2"/>
    <w:uiPriority w:val="99"/>
    <w:rsid w:val="00B9388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9"/>
    <w:rsid w:val="0046424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9"/>
    <w:rsid w:val="00464247"/>
    <w:rPr>
      <w:rFonts w:ascii="Palatino Linotype" w:eastAsia="Times New Roman" w:hAnsi="Palatino Linotype" w:cs="Times New Roman"/>
      <w:b/>
      <w:szCs w:val="20"/>
      <w:lang w:eastAsia="nb-NO"/>
    </w:rPr>
  </w:style>
  <w:style w:type="character" w:customStyle="1" w:styleId="Heading5Char">
    <w:name w:val="Heading 5 Char"/>
    <w:aliases w:val="Vedlegg Char"/>
    <w:basedOn w:val="DefaultParagraphFont"/>
    <w:link w:val="Heading5"/>
    <w:uiPriority w:val="99"/>
    <w:rsid w:val="00464247"/>
    <w:rPr>
      <w:rFonts w:ascii="Palatino Linotype" w:eastAsia="Times New Roman" w:hAnsi="Palatino Linotype" w:cs="Times New Roman"/>
      <w:b/>
      <w:sz w:val="40"/>
      <w:szCs w:val="20"/>
      <w:lang w:eastAsia="nb-NO"/>
    </w:rPr>
  </w:style>
  <w:style w:type="character" w:customStyle="1" w:styleId="Heading6Char">
    <w:name w:val="Heading 6 Char"/>
    <w:aliases w:val="Diverse Char"/>
    <w:basedOn w:val="DefaultParagraphFont"/>
    <w:link w:val="Heading6"/>
    <w:uiPriority w:val="99"/>
    <w:rsid w:val="00464247"/>
    <w:rPr>
      <w:rFonts w:ascii="Palatino Linotype" w:eastAsia="Times New Roman" w:hAnsi="Palatino Linotype" w:cs="Times New Roman"/>
      <w:b/>
      <w:sz w:val="40"/>
      <w:szCs w:val="20"/>
      <w:lang w:eastAsia="nb-NO"/>
    </w:rPr>
  </w:style>
  <w:style w:type="character" w:customStyle="1" w:styleId="Heading7Char">
    <w:name w:val="Heading 7 Char"/>
    <w:aliases w:val="Sammedrag Char"/>
    <w:basedOn w:val="DefaultParagraphFont"/>
    <w:link w:val="Heading7"/>
    <w:uiPriority w:val="99"/>
    <w:rsid w:val="00464247"/>
    <w:rPr>
      <w:rFonts w:ascii="Calibri" w:eastAsia="Times New Roman" w:hAnsi="Calibri" w:cs="Times New Roman"/>
      <w:b/>
      <w:sz w:val="40"/>
      <w:szCs w:val="20"/>
      <w:lang w:eastAsia="nb-NO"/>
    </w:rPr>
  </w:style>
  <w:style w:type="character" w:customStyle="1" w:styleId="Heading8Char">
    <w:name w:val="Heading 8 Char"/>
    <w:basedOn w:val="DefaultParagraphFont"/>
    <w:link w:val="Heading8"/>
    <w:uiPriority w:val="99"/>
    <w:rsid w:val="00464247"/>
    <w:rPr>
      <w:rFonts w:ascii="Calibri" w:eastAsia="Times New Roman" w:hAnsi="Calibri" w:cs="Times New Roman"/>
      <w:szCs w:val="20"/>
      <w:lang w:eastAsia="nb-NO"/>
    </w:rPr>
  </w:style>
  <w:style w:type="character" w:customStyle="1" w:styleId="Heading9Char">
    <w:name w:val="Heading 9 Char"/>
    <w:basedOn w:val="DefaultParagraphFont"/>
    <w:link w:val="Heading9"/>
    <w:rsid w:val="00464247"/>
    <w:rPr>
      <w:rFonts w:ascii="Calibri" w:eastAsia="Times New Roman" w:hAnsi="Calibri" w:cs="Times New Roman"/>
      <w:szCs w:val="20"/>
      <w:lang w:eastAsia="nb-NO"/>
    </w:rPr>
  </w:style>
  <w:style w:type="numbering" w:customStyle="1" w:styleId="Ingenliste1">
    <w:name w:val="Ingen liste1"/>
    <w:next w:val="NoList"/>
    <w:uiPriority w:val="99"/>
    <w:semiHidden/>
    <w:unhideWhenUsed/>
    <w:rsid w:val="00464247"/>
  </w:style>
  <w:style w:type="paragraph" w:customStyle="1" w:styleId="TxtSentrNormal">
    <w:name w:val="TxtSentrNormal"/>
    <w:basedOn w:val="Normal"/>
    <w:rsid w:val="00464247"/>
    <w:pPr>
      <w:spacing w:after="0" w:line="240" w:lineRule="auto"/>
      <w:jc w:val="center"/>
    </w:pPr>
    <w:rPr>
      <w:rFonts w:ascii="Calibri" w:eastAsia="Times New Roman" w:hAnsi="Calibri" w:cs="Times New Roman"/>
      <w:szCs w:val="20"/>
      <w:lang w:eastAsia="nb-NO"/>
    </w:rPr>
  </w:style>
  <w:style w:type="paragraph" w:customStyle="1" w:styleId="Forord">
    <w:name w:val="Forord"/>
    <w:basedOn w:val="Normal"/>
    <w:semiHidden/>
    <w:rsid w:val="00464247"/>
    <w:pPr>
      <w:spacing w:after="0" w:line="240" w:lineRule="auto"/>
      <w:ind w:left="1418" w:right="1134"/>
    </w:pPr>
    <w:rPr>
      <w:rFonts w:ascii="Calibri" w:eastAsia="Times New Roman" w:hAnsi="Calibri" w:cs="Times New Roman"/>
      <w:szCs w:val="20"/>
      <w:lang w:eastAsia="nb-NO"/>
    </w:rPr>
  </w:style>
  <w:style w:type="character" w:styleId="PageNumber">
    <w:name w:val="page number"/>
    <w:basedOn w:val="DefaultParagraphFont"/>
    <w:rsid w:val="00464247"/>
  </w:style>
  <w:style w:type="paragraph" w:styleId="Caption">
    <w:name w:val="caption"/>
    <w:aliases w:val="Figur/Tabell-Nr"/>
    <w:basedOn w:val="Normal"/>
    <w:next w:val="Normal"/>
    <w:semiHidden/>
    <w:rsid w:val="00464247"/>
    <w:pPr>
      <w:spacing w:after="0" w:line="240" w:lineRule="auto"/>
    </w:pPr>
    <w:rPr>
      <w:rFonts w:ascii="Calibri" w:eastAsia="Times New Roman" w:hAnsi="Calibri" w:cs="Times New Roman"/>
      <w:szCs w:val="20"/>
      <w:lang w:eastAsia="nb-NO"/>
    </w:rPr>
  </w:style>
  <w:style w:type="paragraph" w:customStyle="1" w:styleId="Tittel-tema">
    <w:name w:val="Tittel-tema"/>
    <w:basedOn w:val="Heading1"/>
    <w:rsid w:val="00464247"/>
    <w:pPr>
      <w:keepLines w:val="0"/>
      <w:spacing w:before="0" w:after="370" w:line="240" w:lineRule="auto"/>
      <w:ind w:left="567" w:hanging="567"/>
      <w:jc w:val="center"/>
      <w:outlineLvl w:val="9"/>
    </w:pPr>
    <w:rPr>
      <w:rFonts w:ascii="Palatino Linotype" w:eastAsia="Times New Roman" w:hAnsi="Palatino Linotype" w:cs="Times New Roman"/>
      <w:color w:val="auto"/>
      <w:sz w:val="40"/>
      <w:szCs w:val="20"/>
      <w:lang w:eastAsia="nb-NO"/>
    </w:rPr>
  </w:style>
  <w:style w:type="paragraph" w:customStyle="1" w:styleId="INFORuteOverskrift">
    <w:name w:val="INFO_RuteOverskrift"/>
    <w:basedOn w:val="Normal"/>
    <w:rsid w:val="00464247"/>
    <w:pPr>
      <w:spacing w:before="60" w:after="40" w:line="240" w:lineRule="auto"/>
    </w:pPr>
    <w:rPr>
      <w:rFonts w:ascii="Arial" w:eastAsia="Times New Roman" w:hAnsi="Arial" w:cs="Times New Roman"/>
      <w:sz w:val="14"/>
      <w:szCs w:val="20"/>
      <w:lang w:eastAsia="nb-NO"/>
    </w:rPr>
  </w:style>
  <w:style w:type="paragraph" w:styleId="TOC4">
    <w:name w:val="toc 4"/>
    <w:basedOn w:val="TOC1"/>
    <w:next w:val="Normal"/>
    <w:uiPriority w:val="39"/>
    <w:rsid w:val="00464247"/>
    <w:pPr>
      <w:keepNext/>
      <w:spacing w:before="240" w:after="60" w:line="240" w:lineRule="auto"/>
      <w:ind w:left="340" w:right="851" w:hanging="340"/>
    </w:pPr>
    <w:rPr>
      <w:rFonts w:ascii="Calibri" w:eastAsia="Times New Roman" w:hAnsi="Calibri"/>
      <w:b/>
      <w:szCs w:val="20"/>
    </w:rPr>
  </w:style>
  <w:style w:type="paragraph" w:styleId="TOC5">
    <w:name w:val="toc 5"/>
    <w:basedOn w:val="TOC1"/>
    <w:next w:val="Normal"/>
    <w:uiPriority w:val="39"/>
    <w:rsid w:val="00464247"/>
    <w:pPr>
      <w:keepNext/>
      <w:spacing w:before="240" w:after="60" w:line="240" w:lineRule="auto"/>
      <w:ind w:left="340" w:right="851" w:hanging="340"/>
    </w:pPr>
    <w:rPr>
      <w:rFonts w:ascii="Calibri" w:eastAsia="Times New Roman" w:hAnsi="Calibri"/>
      <w:b/>
      <w:szCs w:val="20"/>
    </w:rPr>
  </w:style>
  <w:style w:type="paragraph" w:customStyle="1" w:styleId="Cm7">
    <w:name w:val="Cm7"/>
    <w:basedOn w:val="Normal"/>
    <w:semiHidden/>
    <w:rsid w:val="00464247"/>
    <w:pPr>
      <w:spacing w:after="0" w:line="3969" w:lineRule="atLeast"/>
    </w:pPr>
    <w:rPr>
      <w:rFonts w:ascii="Calibri" w:eastAsia="Times New Roman" w:hAnsi="Calibri" w:cs="Times New Roman"/>
      <w:szCs w:val="20"/>
      <w:lang w:eastAsia="nb-NO"/>
    </w:rPr>
  </w:style>
  <w:style w:type="paragraph" w:styleId="TOC6">
    <w:name w:val="toc 6"/>
    <w:basedOn w:val="Normal"/>
    <w:next w:val="Normal"/>
    <w:semiHidden/>
    <w:rsid w:val="00464247"/>
    <w:pPr>
      <w:spacing w:after="0" w:line="240" w:lineRule="auto"/>
    </w:pPr>
    <w:rPr>
      <w:rFonts w:ascii="Calibri" w:eastAsia="Times New Roman" w:hAnsi="Calibri" w:cs="Times New Roman"/>
      <w:szCs w:val="20"/>
      <w:lang w:eastAsia="nb-NO"/>
    </w:rPr>
  </w:style>
  <w:style w:type="paragraph" w:styleId="TOC7">
    <w:name w:val="toc 7"/>
    <w:basedOn w:val="Normal"/>
    <w:next w:val="Normal"/>
    <w:semiHidden/>
    <w:rsid w:val="00464247"/>
    <w:pPr>
      <w:spacing w:after="0" w:line="240" w:lineRule="auto"/>
    </w:pPr>
    <w:rPr>
      <w:rFonts w:ascii="Calibri" w:eastAsia="Times New Roman" w:hAnsi="Calibri" w:cs="Times New Roman"/>
      <w:szCs w:val="20"/>
      <w:lang w:eastAsia="nb-NO"/>
    </w:rPr>
  </w:style>
  <w:style w:type="paragraph" w:styleId="TOC8">
    <w:name w:val="toc 8"/>
    <w:basedOn w:val="Normal"/>
    <w:next w:val="Normal"/>
    <w:semiHidden/>
    <w:rsid w:val="00464247"/>
    <w:pPr>
      <w:spacing w:after="0" w:line="240" w:lineRule="auto"/>
    </w:pPr>
    <w:rPr>
      <w:rFonts w:ascii="Calibri" w:eastAsia="Times New Roman" w:hAnsi="Calibri" w:cs="Times New Roman"/>
      <w:szCs w:val="20"/>
      <w:lang w:eastAsia="nb-NO"/>
    </w:rPr>
  </w:style>
  <w:style w:type="paragraph" w:styleId="TOC9">
    <w:name w:val="toc 9"/>
    <w:basedOn w:val="Normal"/>
    <w:next w:val="Normal"/>
    <w:semiHidden/>
    <w:rsid w:val="00464247"/>
    <w:pPr>
      <w:spacing w:after="0" w:line="240" w:lineRule="auto"/>
    </w:pPr>
    <w:rPr>
      <w:rFonts w:ascii="Calibri" w:eastAsia="Times New Roman" w:hAnsi="Calibri" w:cs="Times New Roman"/>
      <w:szCs w:val="20"/>
      <w:lang w:eastAsia="nb-NO"/>
    </w:rPr>
  </w:style>
  <w:style w:type="paragraph" w:customStyle="1" w:styleId="INFODiverse">
    <w:name w:val="INFO_Diverse"/>
    <w:basedOn w:val="Normal"/>
    <w:rsid w:val="00464247"/>
    <w:pPr>
      <w:spacing w:after="0" w:line="240" w:lineRule="auto"/>
    </w:pPr>
    <w:rPr>
      <w:rFonts w:ascii="Calibri" w:eastAsia="Times New Roman" w:hAnsi="Calibri" w:cs="Times New Roman"/>
      <w:szCs w:val="20"/>
      <w:lang w:eastAsia="nb-NO"/>
    </w:rPr>
  </w:style>
  <w:style w:type="paragraph" w:customStyle="1" w:styleId="INFOTekst">
    <w:name w:val="INFO_Tekst"/>
    <w:basedOn w:val="INFODiverse"/>
    <w:rsid w:val="00464247"/>
    <w:rPr>
      <w:sz w:val="20"/>
    </w:rPr>
  </w:style>
  <w:style w:type="paragraph" w:customStyle="1" w:styleId="TxtSentrKursiv">
    <w:name w:val="TxtSentrKursiv"/>
    <w:basedOn w:val="TxtSentrNormal"/>
    <w:rsid w:val="00464247"/>
    <w:rPr>
      <w:i/>
    </w:rPr>
  </w:style>
  <w:style w:type="paragraph" w:customStyle="1" w:styleId="Kap4">
    <w:name w:val="Kap. 4"/>
    <w:aliases w:val="Kap.4"/>
    <w:basedOn w:val="Normal"/>
    <w:next w:val="Normal"/>
    <w:rsid w:val="00464247"/>
    <w:pPr>
      <w:keepNext/>
      <w:numPr>
        <w:numId w:val="5"/>
      </w:numPr>
      <w:spacing w:after="0" w:line="240" w:lineRule="auto"/>
    </w:pPr>
    <w:rPr>
      <w:rFonts w:ascii="Calibri" w:eastAsia="Times New Roman" w:hAnsi="Calibri" w:cs="Times New Roman"/>
      <w:b/>
      <w:szCs w:val="28"/>
      <w:lang w:eastAsia="nb-NO"/>
    </w:rPr>
  </w:style>
  <w:style w:type="paragraph" w:styleId="ListParagraph">
    <w:name w:val="List Paragraph"/>
    <w:basedOn w:val="Normal"/>
    <w:uiPriority w:val="34"/>
    <w:qFormat/>
    <w:rsid w:val="00464247"/>
    <w:pPr>
      <w:spacing w:after="0" w:line="240" w:lineRule="auto"/>
      <w:ind w:left="720"/>
      <w:contextualSpacing/>
    </w:pPr>
    <w:rPr>
      <w:rFonts w:ascii="Calibri" w:eastAsia="Times New Roman" w:hAnsi="Calibri" w:cs="Times New Roman"/>
      <w:szCs w:val="20"/>
      <w:lang w:eastAsia="nb-NO"/>
    </w:rPr>
  </w:style>
  <w:style w:type="paragraph" w:styleId="TableofFigures">
    <w:name w:val="table of figures"/>
    <w:aliases w:val="Figur"/>
    <w:basedOn w:val="Normal"/>
    <w:next w:val="Normal"/>
    <w:uiPriority w:val="3"/>
    <w:qFormat/>
    <w:rsid w:val="00464247"/>
    <w:pPr>
      <w:numPr>
        <w:numId w:val="7"/>
      </w:numPr>
      <w:spacing w:after="0" w:line="240" w:lineRule="auto"/>
    </w:pPr>
    <w:rPr>
      <w:rFonts w:ascii="Calibri" w:eastAsia="Times New Roman" w:hAnsi="Calibri" w:cs="Times New Roman"/>
      <w:szCs w:val="20"/>
      <w:lang w:eastAsia="nb-NO"/>
    </w:rPr>
  </w:style>
  <w:style w:type="paragraph" w:customStyle="1" w:styleId="Tabell">
    <w:name w:val="Tabell"/>
    <w:basedOn w:val="Normal"/>
    <w:next w:val="Normal"/>
    <w:uiPriority w:val="4"/>
    <w:qFormat/>
    <w:rsid w:val="00464247"/>
    <w:pPr>
      <w:numPr>
        <w:numId w:val="8"/>
      </w:numPr>
      <w:spacing w:after="0" w:line="240" w:lineRule="auto"/>
    </w:pPr>
    <w:rPr>
      <w:rFonts w:ascii="Calibri" w:eastAsia="Times New Roman" w:hAnsi="Calibri" w:cs="Times New Roman"/>
      <w:szCs w:val="20"/>
      <w:lang w:eastAsia="nb-NO"/>
    </w:rPr>
  </w:style>
  <w:style w:type="paragraph" w:customStyle="1" w:styleId="Blokktekst1">
    <w:name w:val="Blokktekst1"/>
    <w:basedOn w:val="Normal"/>
    <w:next w:val="BlockText"/>
    <w:semiHidden/>
    <w:rsid w:val="00464247"/>
    <w:pPr>
      <w:pBdr>
        <w:top w:val="single" w:sz="2" w:space="10" w:color="0060A9" w:shadow="1" w:frame="1"/>
        <w:left w:val="single" w:sz="2" w:space="10" w:color="0060A9" w:shadow="1" w:frame="1"/>
        <w:bottom w:val="single" w:sz="2" w:space="10" w:color="0060A9" w:shadow="1" w:frame="1"/>
        <w:right w:val="single" w:sz="2" w:space="10" w:color="0060A9" w:shadow="1" w:frame="1"/>
      </w:pBdr>
      <w:spacing w:after="0" w:line="240" w:lineRule="auto"/>
      <w:ind w:left="1152" w:right="1152"/>
    </w:pPr>
    <w:rPr>
      <w:rFonts w:eastAsia="Times New Roman"/>
      <w:i/>
      <w:iCs/>
      <w:color w:val="0060A9"/>
      <w:szCs w:val="20"/>
      <w:lang w:eastAsia="nb-NO"/>
    </w:rPr>
  </w:style>
  <w:style w:type="character" w:styleId="PlaceholderText">
    <w:name w:val="Placeholder Text"/>
    <w:basedOn w:val="DefaultParagraphFont"/>
    <w:uiPriority w:val="99"/>
    <w:semiHidden/>
    <w:rsid w:val="00464247"/>
    <w:rPr>
      <w:color w:val="808080"/>
    </w:rPr>
  </w:style>
  <w:style w:type="table" w:styleId="TableGrid">
    <w:name w:val="Table Grid"/>
    <w:basedOn w:val="TableNormal"/>
    <w:rsid w:val="00464247"/>
    <w:pPr>
      <w:spacing w:after="0" w:line="240" w:lineRule="auto"/>
    </w:pPr>
    <w:rPr>
      <w:rFonts w:ascii="Times New Roman" w:eastAsia="Times New Roman" w:hAnsi="Times New Roman" w:cs="Times New Roman"/>
      <w:sz w:val="20"/>
      <w:szCs w:val="20"/>
      <w:lang w:eastAsia="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464247"/>
    <w:rPr>
      <w:sz w:val="16"/>
      <w:szCs w:val="16"/>
    </w:rPr>
  </w:style>
  <w:style w:type="paragraph" w:styleId="CommentText">
    <w:name w:val="annotation text"/>
    <w:basedOn w:val="Normal"/>
    <w:link w:val="CommentTextChar"/>
    <w:semiHidden/>
    <w:unhideWhenUsed/>
    <w:rsid w:val="00464247"/>
    <w:pPr>
      <w:spacing w:after="0" w:line="240" w:lineRule="auto"/>
    </w:pPr>
    <w:rPr>
      <w:rFonts w:ascii="Calibri" w:eastAsia="Times New Roman" w:hAnsi="Calibri" w:cs="Times New Roman"/>
      <w:sz w:val="20"/>
      <w:szCs w:val="20"/>
      <w:lang w:eastAsia="nb-NO"/>
    </w:rPr>
  </w:style>
  <w:style w:type="character" w:customStyle="1" w:styleId="CommentTextChar">
    <w:name w:val="Comment Text Char"/>
    <w:basedOn w:val="DefaultParagraphFont"/>
    <w:link w:val="CommentText"/>
    <w:semiHidden/>
    <w:rsid w:val="00464247"/>
    <w:rPr>
      <w:rFonts w:ascii="Calibri" w:eastAsia="Times New Roman" w:hAnsi="Calibri" w:cs="Times New Roman"/>
      <w:sz w:val="20"/>
      <w:szCs w:val="20"/>
      <w:lang w:eastAsia="nb-NO"/>
    </w:rPr>
  </w:style>
  <w:style w:type="paragraph" w:styleId="BlockText">
    <w:name w:val="Block Text"/>
    <w:basedOn w:val="Normal"/>
    <w:uiPriority w:val="99"/>
    <w:semiHidden/>
    <w:unhideWhenUsed/>
    <w:rsid w:val="00464247"/>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numbering" w:customStyle="1" w:styleId="Ingenliste2">
    <w:name w:val="Ingen liste2"/>
    <w:next w:val="NoList"/>
    <w:uiPriority w:val="99"/>
    <w:semiHidden/>
    <w:unhideWhenUsed/>
    <w:rsid w:val="00453153"/>
  </w:style>
  <w:style w:type="paragraph" w:customStyle="1" w:styleId="Juridisk">
    <w:name w:val="Juridisk"/>
    <w:basedOn w:val="Normal"/>
    <w:autoRedefine/>
    <w:uiPriority w:val="99"/>
    <w:rsid w:val="00453153"/>
    <w:pPr>
      <w:numPr>
        <w:numId w:val="11"/>
      </w:numPr>
      <w:spacing w:after="0" w:line="240" w:lineRule="auto"/>
      <w:ind w:left="431" w:hanging="431"/>
    </w:pPr>
    <w:rPr>
      <w:rFonts w:ascii="Times New Roman" w:eastAsia="Times New Roman" w:hAnsi="Times New Roman" w:cs="Times New Roman"/>
      <w:sz w:val="24"/>
      <w:szCs w:val="20"/>
      <w:lang w:eastAsia="nb-NO"/>
    </w:rPr>
  </w:style>
  <w:style w:type="character" w:styleId="FollowedHyperlink">
    <w:name w:val="FollowedHyperlink"/>
    <w:basedOn w:val="DefaultParagraphFont"/>
    <w:uiPriority w:val="99"/>
    <w:semiHidden/>
    <w:rsid w:val="00453153"/>
    <w:rPr>
      <w:rFonts w:cs="Times New Roman"/>
      <w:color w:val="800080"/>
      <w:u w:val="single"/>
    </w:rPr>
  </w:style>
  <w:style w:type="paragraph" w:styleId="BodyTextIndent">
    <w:name w:val="Body Text Indent"/>
    <w:basedOn w:val="Normal"/>
    <w:link w:val="BodyTextIndentChar"/>
    <w:uiPriority w:val="99"/>
    <w:semiHidden/>
    <w:rsid w:val="00453153"/>
    <w:pPr>
      <w:widowControl w:val="0"/>
      <w:tabs>
        <w:tab w:val="left" w:pos="751"/>
        <w:tab w:val="left" w:pos="1606"/>
        <w:tab w:val="left" w:pos="3841"/>
        <w:tab w:val="left" w:pos="5131"/>
        <w:tab w:val="left" w:pos="6421"/>
        <w:tab w:val="left" w:pos="7711"/>
      </w:tabs>
      <w:spacing w:after="0" w:line="240" w:lineRule="auto"/>
      <w:ind w:left="720"/>
    </w:pPr>
    <w:rPr>
      <w:rFonts w:ascii="Arial" w:eastAsia="Times New Roman" w:hAnsi="Arial" w:cs="Arial"/>
      <w:color w:val="000000"/>
      <w:sz w:val="18"/>
      <w:szCs w:val="18"/>
      <w:lang w:eastAsia="nb-NO"/>
    </w:rPr>
  </w:style>
  <w:style w:type="character" w:customStyle="1" w:styleId="BodyTextIndentChar">
    <w:name w:val="Body Text Indent Char"/>
    <w:basedOn w:val="DefaultParagraphFont"/>
    <w:link w:val="BodyTextIndent"/>
    <w:uiPriority w:val="99"/>
    <w:semiHidden/>
    <w:rsid w:val="00453153"/>
    <w:rPr>
      <w:rFonts w:ascii="Arial" w:eastAsia="Times New Roman" w:hAnsi="Arial" w:cs="Arial"/>
      <w:color w:val="000000"/>
      <w:sz w:val="18"/>
      <w:szCs w:val="18"/>
      <w:lang w:eastAsia="nb-NO"/>
    </w:rPr>
  </w:style>
  <w:style w:type="paragraph" w:styleId="BodyTextIndent2">
    <w:name w:val="Body Text Indent 2"/>
    <w:basedOn w:val="Normal"/>
    <w:link w:val="BodyTextIndent2Char"/>
    <w:uiPriority w:val="99"/>
    <w:semiHidden/>
    <w:rsid w:val="00453153"/>
    <w:pPr>
      <w:widowControl w:val="0"/>
      <w:tabs>
        <w:tab w:val="left" w:pos="1606"/>
        <w:tab w:val="left" w:pos="3841"/>
        <w:tab w:val="left" w:pos="5131"/>
        <w:tab w:val="left" w:pos="6421"/>
        <w:tab w:val="left" w:pos="7711"/>
      </w:tabs>
      <w:spacing w:after="0" w:line="240" w:lineRule="auto"/>
      <w:ind w:left="750"/>
    </w:pPr>
    <w:rPr>
      <w:rFonts w:ascii="Times New Roman" w:eastAsia="Times New Roman" w:hAnsi="Times New Roman" w:cs="Times New Roman"/>
      <w:szCs w:val="20"/>
      <w:lang w:eastAsia="nb-NO"/>
    </w:rPr>
  </w:style>
  <w:style w:type="character" w:customStyle="1" w:styleId="BodyTextIndent2Char">
    <w:name w:val="Body Text Indent 2 Char"/>
    <w:basedOn w:val="DefaultParagraphFont"/>
    <w:link w:val="BodyTextIndent2"/>
    <w:uiPriority w:val="99"/>
    <w:semiHidden/>
    <w:rsid w:val="00453153"/>
    <w:rPr>
      <w:rFonts w:ascii="Times New Roman" w:eastAsia="Times New Roman" w:hAnsi="Times New Roman" w:cs="Times New Roman"/>
      <w:szCs w:val="20"/>
      <w:lang w:eastAsia="nb-NO"/>
    </w:rPr>
  </w:style>
  <w:style w:type="paragraph" w:styleId="BodyTextIndent3">
    <w:name w:val="Body Text Indent 3"/>
    <w:basedOn w:val="Normal"/>
    <w:link w:val="BodyTextIndent3Char"/>
    <w:uiPriority w:val="99"/>
    <w:semiHidden/>
    <w:rsid w:val="00453153"/>
    <w:pPr>
      <w:widowControl w:val="0"/>
      <w:tabs>
        <w:tab w:val="left" w:pos="751"/>
        <w:tab w:val="left" w:pos="1606"/>
        <w:tab w:val="left" w:pos="3841"/>
        <w:tab w:val="left" w:pos="5131"/>
        <w:tab w:val="left" w:pos="6421"/>
        <w:tab w:val="left" w:pos="7711"/>
      </w:tabs>
      <w:spacing w:after="0" w:line="240" w:lineRule="auto"/>
      <w:ind w:left="1470"/>
    </w:pPr>
    <w:rPr>
      <w:rFonts w:ascii="Times New Roman" w:eastAsia="Times New Roman" w:hAnsi="Times New Roman" w:cs="Times New Roman"/>
      <w:szCs w:val="20"/>
      <w:lang w:eastAsia="nb-NO"/>
    </w:rPr>
  </w:style>
  <w:style w:type="character" w:customStyle="1" w:styleId="BodyTextIndent3Char">
    <w:name w:val="Body Text Indent 3 Char"/>
    <w:basedOn w:val="DefaultParagraphFont"/>
    <w:link w:val="BodyTextIndent3"/>
    <w:uiPriority w:val="99"/>
    <w:semiHidden/>
    <w:rsid w:val="00453153"/>
    <w:rPr>
      <w:rFonts w:ascii="Times New Roman" w:eastAsia="Times New Roman" w:hAnsi="Times New Roman" w:cs="Times New Roman"/>
      <w:szCs w:val="20"/>
      <w:lang w:eastAsia="nb-NO"/>
    </w:rPr>
  </w:style>
  <w:style w:type="character" w:styleId="Emphasis">
    <w:name w:val="Emphasis"/>
    <w:basedOn w:val="DefaultParagraphFont"/>
    <w:uiPriority w:val="99"/>
    <w:qFormat/>
    <w:rsid w:val="00453153"/>
    <w:rPr>
      <w:rFonts w:cs="Times New Roman"/>
      <w:i/>
      <w:iCs/>
    </w:rPr>
  </w:style>
  <w:style w:type="paragraph" w:styleId="List">
    <w:name w:val="List"/>
    <w:basedOn w:val="Normal"/>
    <w:uiPriority w:val="99"/>
    <w:rsid w:val="00453153"/>
    <w:pPr>
      <w:spacing w:after="0" w:line="240" w:lineRule="auto"/>
      <w:ind w:left="283" w:hanging="283"/>
      <w:contextualSpacing/>
    </w:pPr>
    <w:rPr>
      <w:rFonts w:ascii="Times New Roman" w:eastAsia="Times New Roman" w:hAnsi="Times New Roman" w:cs="Times New Roman"/>
      <w:sz w:val="24"/>
      <w:szCs w:val="20"/>
      <w:lang w:eastAsia="nb-NO"/>
    </w:rPr>
  </w:style>
  <w:style w:type="paragraph" w:styleId="Revision">
    <w:name w:val="Revision"/>
    <w:hidden/>
    <w:uiPriority w:val="99"/>
    <w:semiHidden/>
    <w:rsid w:val="00453153"/>
    <w:pPr>
      <w:spacing w:after="0" w:line="240" w:lineRule="auto"/>
    </w:pPr>
    <w:rPr>
      <w:rFonts w:ascii="Times New Roman" w:eastAsia="Times New Roman" w:hAnsi="Times New Roman" w:cs="Times New Roman"/>
      <w:sz w:val="24"/>
      <w:szCs w:val="20"/>
      <w:lang w:eastAsia="nb-NO"/>
    </w:rPr>
  </w:style>
  <w:style w:type="paragraph" w:styleId="BodyText2">
    <w:name w:val="Body Text 2"/>
    <w:basedOn w:val="Normal"/>
    <w:link w:val="BodyText2Char"/>
    <w:uiPriority w:val="99"/>
    <w:semiHidden/>
    <w:rsid w:val="00453153"/>
    <w:pPr>
      <w:spacing w:after="120" w:line="480" w:lineRule="auto"/>
    </w:pPr>
    <w:rPr>
      <w:rFonts w:ascii="Times New Roman" w:eastAsia="Times New Roman" w:hAnsi="Times New Roman" w:cs="Times New Roman"/>
      <w:sz w:val="24"/>
      <w:szCs w:val="20"/>
      <w:lang w:eastAsia="nb-NO"/>
    </w:rPr>
  </w:style>
  <w:style w:type="character" w:customStyle="1" w:styleId="BodyText2Char">
    <w:name w:val="Body Text 2 Char"/>
    <w:basedOn w:val="DefaultParagraphFont"/>
    <w:link w:val="BodyText2"/>
    <w:uiPriority w:val="99"/>
    <w:semiHidden/>
    <w:rsid w:val="00453153"/>
    <w:rPr>
      <w:rFonts w:ascii="Times New Roman" w:eastAsia="Times New Roman" w:hAnsi="Times New Roman" w:cs="Times New Roman"/>
      <w:sz w:val="24"/>
      <w:szCs w:val="20"/>
      <w:lang w:eastAsia="nb-NO"/>
    </w:rPr>
  </w:style>
  <w:style w:type="paragraph" w:customStyle="1" w:styleId="msolistparagraph0">
    <w:name w:val="msolistparagraph"/>
    <w:basedOn w:val="Normal"/>
    <w:uiPriority w:val="99"/>
    <w:rsid w:val="00453153"/>
    <w:pPr>
      <w:spacing w:after="0" w:line="240" w:lineRule="auto"/>
      <w:ind w:left="720"/>
    </w:pPr>
    <w:rPr>
      <w:rFonts w:ascii="Calibri" w:eastAsia="Times New Roman" w:hAnsi="Calibri" w:cs="Times New Roman"/>
      <w:lang w:eastAsia="nb-NO"/>
    </w:rPr>
  </w:style>
  <w:style w:type="character" w:styleId="Strong">
    <w:name w:val="Strong"/>
    <w:basedOn w:val="DefaultParagraphFont"/>
    <w:uiPriority w:val="22"/>
    <w:qFormat/>
    <w:rsid w:val="00453153"/>
    <w:rPr>
      <w:rFonts w:cs="Times New Roman"/>
      <w:b/>
      <w:bCs/>
    </w:rPr>
  </w:style>
  <w:style w:type="numbering" w:customStyle="1" w:styleId="Stil2">
    <w:name w:val="Stil2"/>
    <w:rsid w:val="00453153"/>
    <w:pPr>
      <w:numPr>
        <w:numId w:val="13"/>
      </w:numPr>
    </w:pPr>
  </w:style>
  <w:style w:type="numbering" w:customStyle="1" w:styleId="Stil1">
    <w:name w:val="Stil1"/>
    <w:rsid w:val="00453153"/>
    <w:pPr>
      <w:numPr>
        <w:numId w:val="12"/>
      </w:numPr>
    </w:pPr>
  </w:style>
  <w:style w:type="numbering" w:customStyle="1" w:styleId="Stil3">
    <w:name w:val="Stil3"/>
    <w:rsid w:val="00453153"/>
    <w:pPr>
      <w:numPr>
        <w:numId w:val="14"/>
      </w:numPr>
    </w:pPr>
  </w:style>
  <w:style w:type="paragraph" w:styleId="NormalWeb">
    <w:name w:val="Normal (Web)"/>
    <w:basedOn w:val="Normal"/>
    <w:uiPriority w:val="99"/>
    <w:unhideWhenUsed/>
    <w:rsid w:val="00453153"/>
    <w:pPr>
      <w:spacing w:before="100" w:beforeAutospacing="1" w:after="225" w:line="240" w:lineRule="auto"/>
    </w:pPr>
    <w:rPr>
      <w:rFonts w:ascii="Times New Roman" w:eastAsia="Times New Roman" w:hAnsi="Times New Roman" w:cs="Times New Roman"/>
      <w:sz w:val="24"/>
      <w:szCs w:val="24"/>
      <w:lang w:eastAsia="nb-NO"/>
    </w:rPr>
  </w:style>
  <w:style w:type="paragraph" w:styleId="BodyText">
    <w:name w:val="Body Text"/>
    <w:basedOn w:val="Normal"/>
    <w:link w:val="BodyTextChar"/>
    <w:uiPriority w:val="99"/>
    <w:unhideWhenUsed/>
    <w:rsid w:val="001D1E14"/>
    <w:pPr>
      <w:spacing w:after="120"/>
    </w:pPr>
  </w:style>
  <w:style w:type="character" w:customStyle="1" w:styleId="BodyTextChar">
    <w:name w:val="Body Text Char"/>
    <w:basedOn w:val="DefaultParagraphFont"/>
    <w:link w:val="BodyText"/>
    <w:uiPriority w:val="99"/>
    <w:rsid w:val="001D1E14"/>
  </w:style>
  <w:style w:type="table" w:customStyle="1" w:styleId="TableNormal1">
    <w:name w:val="Table Normal1"/>
    <w:uiPriority w:val="2"/>
    <w:semiHidden/>
    <w:unhideWhenUsed/>
    <w:qFormat/>
    <w:rsid w:val="0094131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41314"/>
    <w:pPr>
      <w:widowControl w:val="0"/>
      <w:autoSpaceDE w:val="0"/>
      <w:autoSpaceDN w:val="0"/>
      <w:spacing w:before="79" w:after="0" w:line="240" w:lineRule="auto"/>
      <w:jc w:val="center"/>
    </w:pPr>
    <w:rPr>
      <w:rFonts w:ascii="Arial" w:eastAsia="Arial" w:hAnsi="Arial" w:cs="Arial"/>
      <w:lang w:val="nn-NO"/>
    </w:rPr>
  </w:style>
  <w:style w:type="table" w:customStyle="1" w:styleId="TableNormal10">
    <w:name w:val="Table Normal1"/>
    <w:uiPriority w:val="2"/>
    <w:semiHidden/>
    <w:unhideWhenUsed/>
    <w:qFormat/>
    <w:rsid w:val="00103AF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styleId="LineNumber">
    <w:name w:val="line number"/>
    <w:basedOn w:val="DefaultParagraphFont"/>
    <w:uiPriority w:val="99"/>
    <w:semiHidden/>
    <w:unhideWhenUsed/>
    <w:rsid w:val="002D0C04"/>
  </w:style>
  <w:style w:type="paragraph" w:styleId="CommentSubject">
    <w:name w:val="annotation subject"/>
    <w:basedOn w:val="CommentText"/>
    <w:next w:val="CommentText"/>
    <w:link w:val="CommentSubjectChar"/>
    <w:uiPriority w:val="99"/>
    <w:semiHidden/>
    <w:unhideWhenUsed/>
    <w:rsid w:val="006A7804"/>
    <w:pPr>
      <w:spacing w:after="160"/>
    </w:pPr>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6A7804"/>
    <w:rPr>
      <w:rFonts w:ascii="Calibri" w:eastAsia="Times New Roman" w:hAnsi="Calibri" w:cs="Times New Roman"/>
      <w:b/>
      <w:bCs/>
      <w:sz w:val="20"/>
      <w:szCs w:val="20"/>
      <w:lang w:eastAsia="nb-NO"/>
    </w:rPr>
  </w:style>
  <w:style w:type="paragraph" w:customStyle="1" w:styleId="Standard">
    <w:name w:val="Standard"/>
    <w:rsid w:val="00C03BDD"/>
    <w:pPr>
      <w:suppressAutoHyphens/>
      <w:autoSpaceDN w:val="0"/>
      <w:spacing w:after="0" w:line="240" w:lineRule="auto"/>
      <w:textAlignment w:val="baseline"/>
    </w:pPr>
    <w:rPr>
      <w:rFonts w:ascii="Liberation Serif" w:eastAsia="Songti SC" w:hAnsi="Liberation Serif" w:cs="Arial Unicode MS"/>
      <w:kern w:val="3"/>
      <w:sz w:val="24"/>
      <w:szCs w:val="24"/>
      <w:lang w:val="en-GB" w:eastAsia="zh-CN" w:bidi="hi-IN"/>
    </w:rPr>
  </w:style>
  <w:style w:type="paragraph" w:customStyle="1" w:styleId="Heading">
    <w:name w:val="Heading"/>
    <w:basedOn w:val="Standard"/>
    <w:next w:val="Textbody"/>
    <w:rsid w:val="00C03BDD"/>
    <w:pPr>
      <w:keepNext/>
      <w:spacing w:before="240" w:after="120"/>
    </w:pPr>
    <w:rPr>
      <w:rFonts w:ascii="Liberation Sans" w:eastAsia="PingFang SC" w:hAnsi="Liberation Sans"/>
      <w:sz w:val="28"/>
      <w:szCs w:val="28"/>
    </w:rPr>
  </w:style>
  <w:style w:type="paragraph" w:customStyle="1" w:styleId="Textbody">
    <w:name w:val="Text body"/>
    <w:basedOn w:val="Standard"/>
    <w:rsid w:val="00C03BDD"/>
    <w:pPr>
      <w:spacing w:after="140" w:line="276"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iva.no/rapporte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3.png"/><Relationship Id="rId50" Type="http://schemas.microsoft.com/office/2016/09/relationships/commentsIds" Target="commentsIds.xml"/><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image" Target="media/image5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indre-oslofjord.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35.jpeg"/><Relationship Id="rId58" Type="http://schemas.openxmlformats.org/officeDocument/2006/relationships/image" Target="media/image40.png"/><Relationship Id="rId66" Type="http://schemas.openxmlformats.org/officeDocument/2006/relationships/image" Target="media/image48.jpeg"/><Relationship Id="rId74" Type="http://schemas.openxmlformats.org/officeDocument/2006/relationships/image" Target="media/image56.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3.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fontTable" Target="fontTable.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comments" Target="comments.xml"/><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footer" Target="footer2.xml"/><Relationship Id="rId8" Type="http://schemas.openxmlformats.org/officeDocument/2006/relationships/footer" Target="footer1.xml"/><Relationship Id="rId51" Type="http://schemas.microsoft.com/office/2018/08/relationships/commentsExtensible" Target="commentsExtensible.xml"/><Relationship Id="rId72" Type="http://schemas.openxmlformats.org/officeDocument/2006/relationships/image" Target="media/image54.jpe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hyperlink" Target="http://www.indre-oslofjord.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microsoft.com/office/2011/relationships/commentsExtended" Target="commentsExtended.xml"/><Relationship Id="rId57"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niva365-my.sharepoint.com/personal/andre_staalstrom_niva_no/Documents/Prosjekter/IO_NFM_2018/Bakgrunn/Tilf&#248;rsel/Tilf&#248;rsel_IO_digitalise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b-NO"/>
              <a:t>Tilførsel til indre Oslofjord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b-NO"/>
        </a:p>
      </c:txPr>
    </c:title>
    <c:autoTitleDeleted val="0"/>
    <c:plotArea>
      <c:layout>
        <c:manualLayout>
          <c:layoutTarget val="inner"/>
          <c:xMode val="edge"/>
          <c:yMode val="edge"/>
          <c:x val="0.11052284818713613"/>
          <c:y val="0.10480668756530827"/>
          <c:w val="0.75980857921367484"/>
          <c:h val="0.74834821624950498"/>
        </c:manualLayout>
      </c:layout>
      <c:scatterChart>
        <c:scatterStyle val="lineMarker"/>
        <c:varyColors val="0"/>
        <c:ser>
          <c:idx val="0"/>
          <c:order val="0"/>
          <c:tx>
            <c:strRef>
              <c:f>Sheet1!$D$1</c:f>
              <c:strCache>
                <c:ptCount val="1"/>
                <c:pt idx="0">
                  <c:v>Totalt fosfor (TP)</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Sheet1!$A$2:$A$33</c:f>
              <c:numCache>
                <c:formatCode>General</c:formatCode>
                <c:ptCount val="32"/>
                <c:pt idx="0">
                  <c:v>1920</c:v>
                </c:pt>
                <c:pt idx="1">
                  <c:v>1930</c:v>
                </c:pt>
                <c:pt idx="2">
                  <c:v>1946</c:v>
                </c:pt>
                <c:pt idx="3">
                  <c:v>1950</c:v>
                </c:pt>
                <c:pt idx="4">
                  <c:v>1960</c:v>
                </c:pt>
                <c:pt idx="5">
                  <c:v>1970</c:v>
                </c:pt>
                <c:pt idx="6">
                  <c:v>1980</c:v>
                </c:pt>
                <c:pt idx="7">
                  <c:v>1985</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numCache>
            </c:numRef>
          </c:xVal>
          <c:yVal>
            <c:numRef>
              <c:f>Sheet1!$D$2:$D$33</c:f>
              <c:numCache>
                <c:formatCode>0.0</c:formatCode>
                <c:ptCount val="32"/>
                <c:pt idx="0">
                  <c:v>68.2</c:v>
                </c:pt>
                <c:pt idx="1">
                  <c:v>122.5</c:v>
                </c:pt>
                <c:pt idx="2">
                  <c:v>234.2</c:v>
                </c:pt>
                <c:pt idx="3">
                  <c:v>270.5</c:v>
                </c:pt>
                <c:pt idx="4">
                  <c:v>461.2</c:v>
                </c:pt>
                <c:pt idx="5">
                  <c:v>706</c:v>
                </c:pt>
                <c:pt idx="6">
                  <c:v>510.6</c:v>
                </c:pt>
                <c:pt idx="7">
                  <c:v>153.86301369863014</c:v>
                </c:pt>
                <c:pt idx="8">
                  <c:v>112.1917808219178</c:v>
                </c:pt>
                <c:pt idx="9">
                  <c:v>108.24657534246575</c:v>
                </c:pt>
                <c:pt idx="10">
                  <c:v>98.136986301369859</c:v>
                </c:pt>
                <c:pt idx="11">
                  <c:v>91.232876712328761</c:v>
                </c:pt>
                <c:pt idx="12">
                  <c:v>89.260273972602732</c:v>
                </c:pt>
                <c:pt idx="13">
                  <c:v>74.958904109589042</c:v>
                </c:pt>
                <c:pt idx="14">
                  <c:v>71.506849315068493</c:v>
                </c:pt>
                <c:pt idx="15">
                  <c:v>66.328767123287662</c:v>
                </c:pt>
                <c:pt idx="16">
                  <c:v>73.232876712328761</c:v>
                </c:pt>
                <c:pt idx="17">
                  <c:v>66.328767123287662</c:v>
                </c:pt>
                <c:pt idx="18">
                  <c:v>56.219178082191775</c:v>
                </c:pt>
                <c:pt idx="19">
                  <c:v>63.369863013698627</c:v>
                </c:pt>
                <c:pt idx="20">
                  <c:v>55.232876712328761</c:v>
                </c:pt>
                <c:pt idx="21">
                  <c:v>47.589041095890408</c:v>
                </c:pt>
                <c:pt idx="22">
                  <c:v>45.61643835616438</c:v>
                </c:pt>
                <c:pt idx="23">
                  <c:v>54</c:v>
                </c:pt>
                <c:pt idx="24">
                  <c:v>53.260273972602739</c:v>
                </c:pt>
                <c:pt idx="25">
                  <c:v>63.369863013698627</c:v>
                </c:pt>
                <c:pt idx="26">
                  <c:v>60.657534246575338</c:v>
                </c:pt>
                <c:pt idx="27">
                  <c:v>57.698630136986296</c:v>
                </c:pt>
                <c:pt idx="28">
                  <c:v>64.109589041095887</c:v>
                </c:pt>
                <c:pt idx="29">
                  <c:v>71.506849315068493</c:v>
                </c:pt>
                <c:pt idx="30">
                  <c:v>69.287671232876704</c:v>
                </c:pt>
                <c:pt idx="31">
                  <c:v>65.342465753424648</c:v>
                </c:pt>
              </c:numCache>
            </c:numRef>
          </c:yVal>
          <c:smooth val="0"/>
          <c:extLst>
            <c:ext xmlns:c16="http://schemas.microsoft.com/office/drawing/2014/chart" uri="{C3380CC4-5D6E-409C-BE32-E72D297353CC}">
              <c16:uniqueId val="{00000000-0174-4BAF-B86C-4BD5F31D0D18}"/>
            </c:ext>
          </c:extLst>
        </c:ser>
        <c:dLbls>
          <c:showLegendKey val="0"/>
          <c:showVal val="0"/>
          <c:showCatName val="0"/>
          <c:showSerName val="0"/>
          <c:showPercent val="0"/>
          <c:showBubbleSize val="0"/>
        </c:dLbls>
        <c:axId val="460883440"/>
        <c:axId val="460884096"/>
      </c:scatterChart>
      <c:scatterChart>
        <c:scatterStyle val="lineMarker"/>
        <c:varyColors val="0"/>
        <c:ser>
          <c:idx val="1"/>
          <c:order val="1"/>
          <c:tx>
            <c:strRef>
              <c:f>Sheet1!$E$1</c:f>
              <c:strCache>
                <c:ptCount val="1"/>
                <c:pt idx="0">
                  <c:v>Totalt nitrogen (TN)</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Sheet1!$A$2:$A$33</c:f>
              <c:numCache>
                <c:formatCode>General</c:formatCode>
                <c:ptCount val="32"/>
                <c:pt idx="0">
                  <c:v>1920</c:v>
                </c:pt>
                <c:pt idx="1">
                  <c:v>1930</c:v>
                </c:pt>
                <c:pt idx="2">
                  <c:v>1946</c:v>
                </c:pt>
                <c:pt idx="3">
                  <c:v>1950</c:v>
                </c:pt>
                <c:pt idx="4">
                  <c:v>1960</c:v>
                </c:pt>
                <c:pt idx="5">
                  <c:v>1970</c:v>
                </c:pt>
                <c:pt idx="6">
                  <c:v>1980</c:v>
                </c:pt>
                <c:pt idx="7">
                  <c:v>1985</c:v>
                </c:pt>
                <c:pt idx="8">
                  <c:v>1990</c:v>
                </c:pt>
                <c:pt idx="9">
                  <c:v>1991</c:v>
                </c:pt>
                <c:pt idx="10">
                  <c:v>1992</c:v>
                </c:pt>
                <c:pt idx="11">
                  <c:v>1993</c:v>
                </c:pt>
                <c:pt idx="12">
                  <c:v>1994</c:v>
                </c:pt>
                <c:pt idx="13">
                  <c:v>1995</c:v>
                </c:pt>
                <c:pt idx="14">
                  <c:v>1996</c:v>
                </c:pt>
                <c:pt idx="15">
                  <c:v>1997</c:v>
                </c:pt>
                <c:pt idx="16">
                  <c:v>1998</c:v>
                </c:pt>
                <c:pt idx="17">
                  <c:v>1999</c:v>
                </c:pt>
                <c:pt idx="18">
                  <c:v>2000</c:v>
                </c:pt>
                <c:pt idx="19">
                  <c:v>2001</c:v>
                </c:pt>
                <c:pt idx="20">
                  <c:v>2002</c:v>
                </c:pt>
                <c:pt idx="21">
                  <c:v>2003</c:v>
                </c:pt>
                <c:pt idx="22">
                  <c:v>2004</c:v>
                </c:pt>
                <c:pt idx="23">
                  <c:v>2005</c:v>
                </c:pt>
                <c:pt idx="24">
                  <c:v>2006</c:v>
                </c:pt>
                <c:pt idx="25">
                  <c:v>2007</c:v>
                </c:pt>
                <c:pt idx="26">
                  <c:v>2008</c:v>
                </c:pt>
                <c:pt idx="27">
                  <c:v>2009</c:v>
                </c:pt>
                <c:pt idx="28">
                  <c:v>2010</c:v>
                </c:pt>
                <c:pt idx="29">
                  <c:v>2011</c:v>
                </c:pt>
                <c:pt idx="30">
                  <c:v>2012</c:v>
                </c:pt>
                <c:pt idx="31">
                  <c:v>2013</c:v>
                </c:pt>
              </c:numCache>
            </c:numRef>
          </c:xVal>
          <c:yVal>
            <c:numRef>
              <c:f>Sheet1!$E$2:$E$33</c:f>
              <c:numCache>
                <c:formatCode>0.0</c:formatCode>
                <c:ptCount val="32"/>
                <c:pt idx="0">
                  <c:v>806.60377358490564</c:v>
                </c:pt>
                <c:pt idx="1">
                  <c:v>1068.3962264150944</c:v>
                </c:pt>
                <c:pt idx="2">
                  <c:v>2119.1037735849054</c:v>
                </c:pt>
                <c:pt idx="3">
                  <c:v>2469.3396226415093</c:v>
                </c:pt>
                <c:pt idx="4">
                  <c:v>3481.132075471698</c:v>
                </c:pt>
                <c:pt idx="5">
                  <c:v>4400.9433962264147</c:v>
                </c:pt>
                <c:pt idx="6">
                  <c:v>4431.364693719308</c:v>
                </c:pt>
                <c:pt idx="7">
                  <c:v>4446.5753424657541</c:v>
                </c:pt>
                <c:pt idx="8">
                  <c:v>4800.0000000000009</c:v>
                </c:pt>
                <c:pt idx="9">
                  <c:v>4561.643835616439</c:v>
                </c:pt>
                <c:pt idx="10">
                  <c:v>4479.4520547945212</c:v>
                </c:pt>
                <c:pt idx="11">
                  <c:v>3353.4246575342468</c:v>
                </c:pt>
                <c:pt idx="12">
                  <c:v>3476.7123287671238</c:v>
                </c:pt>
                <c:pt idx="13">
                  <c:v>3600.0000000000005</c:v>
                </c:pt>
                <c:pt idx="14">
                  <c:v>3287.6712328767126</c:v>
                </c:pt>
                <c:pt idx="15">
                  <c:v>2778.0821917808221</c:v>
                </c:pt>
                <c:pt idx="16">
                  <c:v>2589.0410958904113</c:v>
                </c:pt>
                <c:pt idx="17">
                  <c:v>2605.4794520547948</c:v>
                </c:pt>
                <c:pt idx="18">
                  <c:v>2235.6164383561645</c:v>
                </c:pt>
                <c:pt idx="19">
                  <c:v>1832.8767123287673</c:v>
                </c:pt>
                <c:pt idx="20">
                  <c:v>1586.3013698630139</c:v>
                </c:pt>
                <c:pt idx="21">
                  <c:v>1372.6027397260275</c:v>
                </c:pt>
                <c:pt idx="22">
                  <c:v>1520.5479452054797</c:v>
                </c:pt>
                <c:pt idx="23">
                  <c:v>1643.8356164383563</c:v>
                </c:pt>
                <c:pt idx="24">
                  <c:v>1775.3424657534249</c:v>
                </c:pt>
                <c:pt idx="25">
                  <c:v>1857.5342465753426</c:v>
                </c:pt>
                <c:pt idx="26">
                  <c:v>1923.2876712328768</c:v>
                </c:pt>
                <c:pt idx="27">
                  <c:v>1923.2876712328768</c:v>
                </c:pt>
                <c:pt idx="28">
                  <c:v>1923.2876712328768</c:v>
                </c:pt>
                <c:pt idx="29">
                  <c:v>2038.3561643835619</c:v>
                </c:pt>
                <c:pt idx="30">
                  <c:v>2030.1369863013701</c:v>
                </c:pt>
                <c:pt idx="31">
                  <c:v>2112.3287671232879</c:v>
                </c:pt>
              </c:numCache>
            </c:numRef>
          </c:yVal>
          <c:smooth val="0"/>
          <c:extLst>
            <c:ext xmlns:c16="http://schemas.microsoft.com/office/drawing/2014/chart" uri="{C3380CC4-5D6E-409C-BE32-E72D297353CC}">
              <c16:uniqueId val="{00000001-0174-4BAF-B86C-4BD5F31D0D18}"/>
            </c:ext>
          </c:extLst>
        </c:ser>
        <c:dLbls>
          <c:showLegendKey val="0"/>
          <c:showVal val="0"/>
          <c:showCatName val="0"/>
          <c:showSerName val="0"/>
          <c:showPercent val="0"/>
          <c:showBubbleSize val="0"/>
        </c:dLbls>
        <c:axId val="733109896"/>
        <c:axId val="737919384"/>
      </c:scatterChart>
      <c:valAx>
        <c:axId val="460883440"/>
        <c:scaling>
          <c:orientation val="minMax"/>
          <c:max val="2017"/>
          <c:min val="192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60884096"/>
        <c:crosses val="autoZero"/>
        <c:crossBetween val="midCat"/>
        <c:majorUnit val="5"/>
      </c:valAx>
      <c:valAx>
        <c:axId val="460884096"/>
        <c:scaling>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b-NO"/>
                  <a:t>Totalt</a:t>
                </a:r>
                <a:r>
                  <a:rPr lang="nb-NO" baseline="0"/>
                  <a:t> fosfor (tonn/år)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b-NO"/>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460883440"/>
        <c:crosses val="autoZero"/>
        <c:crossBetween val="midCat"/>
      </c:valAx>
      <c:valAx>
        <c:axId val="737919384"/>
        <c:scaling>
          <c:orientation val="minMax"/>
          <c:max val="5000"/>
        </c:scaling>
        <c:delete val="0"/>
        <c:axPos val="r"/>
        <c:title>
          <c:tx>
            <c:rich>
              <a:bodyPr rot="540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nb-NO"/>
                  <a:t>Totalt</a:t>
                </a:r>
                <a:r>
                  <a:rPr lang="nb-NO" baseline="0"/>
                  <a:t> nitrogen (tonn/år)</a:t>
                </a:r>
              </a:p>
            </c:rich>
          </c:tx>
          <c:overlay val="0"/>
          <c:spPr>
            <a:noFill/>
            <a:ln>
              <a:noFill/>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b-NO"/>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733109896"/>
        <c:crosses val="max"/>
        <c:crossBetween val="midCat"/>
      </c:valAx>
      <c:valAx>
        <c:axId val="733109896"/>
        <c:scaling>
          <c:orientation val="minMax"/>
        </c:scaling>
        <c:delete val="1"/>
        <c:axPos val="b"/>
        <c:numFmt formatCode="General" sourceLinked="1"/>
        <c:majorTickMark val="out"/>
        <c:minorTickMark val="none"/>
        <c:tickLblPos val="nextTo"/>
        <c:crossAx val="737919384"/>
        <c:crosses val="autoZero"/>
        <c:crossBetween val="midCat"/>
      </c:valAx>
      <c:spPr>
        <a:noFill/>
        <a:ln>
          <a:noFill/>
        </a:ln>
        <a:effectLst/>
      </c:spPr>
    </c:plotArea>
    <c:legend>
      <c:legendPos val="b"/>
      <c:layout>
        <c:manualLayout>
          <c:xMode val="edge"/>
          <c:yMode val="edge"/>
          <c:x val="0.11003691785798302"/>
          <c:y val="0.10818405613637215"/>
          <c:w val="0.29183180456538405"/>
          <c:h val="0.288743888391977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nb-NO"/>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D5604FBDBF64F0BB3328C2D49543101"/>
        <w:category>
          <w:name w:val="Generelt"/>
          <w:gallery w:val="placeholder"/>
        </w:category>
        <w:types>
          <w:type w:val="bbPlcHdr"/>
        </w:types>
        <w:behaviors>
          <w:behavior w:val="content"/>
        </w:behaviors>
        <w:guid w:val="{A1E48DFC-90E6-4E05-8100-673546F3655C}"/>
      </w:docPartPr>
      <w:docPartBody>
        <w:p w:rsidR="00B11749" w:rsidRDefault="00B11749" w:rsidP="00B11749">
          <w:pPr>
            <w:pStyle w:val="ED5604FBDBF64F0BB3328C2D49543101"/>
          </w:pPr>
          <w:r>
            <w:rPr>
              <w:rFonts w:asciiTheme="majorHAnsi" w:eastAsiaTheme="majorEastAsia" w:hAnsiTheme="majorHAnsi" w:cstheme="majorBidi"/>
              <w:color w:val="4472C4" w:themeColor="accent1"/>
              <w:sz w:val="88"/>
              <w:szCs w:val="88"/>
            </w:rPr>
            <w:t>[Dokumenttittel]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ongti SC">
    <w:charset w:val="00"/>
    <w:family w:val="auto"/>
    <w:pitch w:val="variable"/>
  </w:font>
  <w:font w:name="Arial Unicode MS">
    <w:panose1 w:val="020B0604020202020204"/>
    <w:charset w:val="00"/>
    <w:family w:val="auto"/>
    <w:pitch w:val="variable"/>
  </w:font>
  <w:font w:name="Liberation Sans">
    <w:altName w:val="Arial"/>
    <w:charset w:val="00"/>
    <w:family w:val="swiss"/>
    <w:pitch w:val="variable"/>
  </w:font>
  <w:font w:name="PingFang SC">
    <w:charset w:val="00"/>
    <w:family w:val="auto"/>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49"/>
    <w:rsid w:val="00007CF8"/>
    <w:rsid w:val="00144D72"/>
    <w:rsid w:val="0015341B"/>
    <w:rsid w:val="003E1958"/>
    <w:rsid w:val="003F6345"/>
    <w:rsid w:val="00664C5F"/>
    <w:rsid w:val="008B6031"/>
    <w:rsid w:val="009636BD"/>
    <w:rsid w:val="00B11749"/>
    <w:rsid w:val="00BB33B3"/>
    <w:rsid w:val="00CA0A27"/>
    <w:rsid w:val="00D77509"/>
    <w:rsid w:val="00E77113"/>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4B5023B568498CA103A5571EBFF2E0">
    <w:name w:val="D94B5023B568498CA103A5571EBFF2E0"/>
    <w:rsid w:val="00B11749"/>
  </w:style>
  <w:style w:type="paragraph" w:customStyle="1" w:styleId="ED5604FBDBF64F0BB3328C2D49543101">
    <w:name w:val="ED5604FBDBF64F0BB3328C2D49543101"/>
    <w:rsid w:val="00B11749"/>
  </w:style>
  <w:style w:type="paragraph" w:customStyle="1" w:styleId="8F9A9596D1094505AF57F12927D10153">
    <w:name w:val="8F9A9596D1094505AF57F12927D10153"/>
    <w:rsid w:val="00B11749"/>
  </w:style>
  <w:style w:type="paragraph" w:customStyle="1" w:styleId="F210F8A0F3CC49DE915B52BF375B633B">
    <w:name w:val="F210F8A0F3CC49DE915B52BF375B633B"/>
    <w:rsid w:val="00B11749"/>
  </w:style>
  <w:style w:type="paragraph" w:customStyle="1" w:styleId="E2C2001D1FFD433DAEAC4CA587EFACF3">
    <w:name w:val="E2C2001D1FFD433DAEAC4CA587EFACF3"/>
    <w:rsid w:val="00B11749"/>
  </w:style>
  <w:style w:type="paragraph" w:customStyle="1" w:styleId="DA54D26C03EE4ED98E98E6159FF6C03B">
    <w:name w:val="DA54D26C03EE4ED98E98E6159FF6C03B"/>
    <w:rsid w:val="00B11749"/>
  </w:style>
  <w:style w:type="paragraph" w:customStyle="1" w:styleId="AA8DDEC97B4A45B9A65078C2BDFB9417">
    <w:name w:val="AA8DDEC97B4A45B9A65078C2BDFB9417"/>
    <w:rsid w:val="00B11749"/>
  </w:style>
  <w:style w:type="paragraph" w:customStyle="1" w:styleId="428A2371D2CE4DF6BA1650C5C0DF943F">
    <w:name w:val="428A2371D2CE4DF6BA1650C5C0DF943F"/>
    <w:rsid w:val="00B11749"/>
  </w:style>
  <w:style w:type="paragraph" w:customStyle="1" w:styleId="3856F384A5114F26A54FE8B7649B7C4A">
    <w:name w:val="3856F384A5114F26A54FE8B7649B7C4A"/>
    <w:rsid w:val="00B11749"/>
  </w:style>
  <w:style w:type="paragraph" w:customStyle="1" w:styleId="C82963AE491141CFA31B98734CC711B7">
    <w:name w:val="C82963AE491141CFA31B98734CC711B7"/>
    <w:rsid w:val="00B11749"/>
  </w:style>
  <w:style w:type="paragraph" w:customStyle="1" w:styleId="AF92DC73B0144CA7B36A290AAA925672">
    <w:name w:val="AF92DC73B0144CA7B36A290AAA925672"/>
    <w:rsid w:val="00B11749"/>
  </w:style>
  <w:style w:type="paragraph" w:customStyle="1" w:styleId="DE69C23D0DAD45BBBB3F84F0E1FEF223">
    <w:name w:val="DE69C23D0DAD45BBBB3F84F0E1FEF223"/>
    <w:rsid w:val="00B11749"/>
  </w:style>
  <w:style w:type="paragraph" w:customStyle="1" w:styleId="4E067574B71E466C89869B037055F997">
    <w:name w:val="4E067574B71E466C89869B037055F997"/>
    <w:rsid w:val="00B11749"/>
  </w:style>
  <w:style w:type="paragraph" w:customStyle="1" w:styleId="DBDECFEB9DA24FAA874970262F8CC2E4">
    <w:name w:val="DBDECFEB9DA24FAA874970262F8CC2E4"/>
    <w:rsid w:val="00B117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NIVATheme">
    <a:dk1>
      <a:sysClr val="windowText" lastClr="000000"/>
    </a:dk1>
    <a:lt1>
      <a:sysClr val="window" lastClr="FFFFFF"/>
    </a:lt1>
    <a:dk2>
      <a:srgbClr val="1F497D"/>
    </a:dk2>
    <a:lt2>
      <a:srgbClr val="EEECE1"/>
    </a:lt2>
    <a:accent1>
      <a:srgbClr val="0060A9"/>
    </a:accent1>
    <a:accent2>
      <a:srgbClr val="AADADB"/>
    </a:accent2>
    <a:accent3>
      <a:srgbClr val="009EE0"/>
    </a:accent3>
    <a:accent4>
      <a:srgbClr val="E4680B"/>
    </a:accent4>
    <a:accent5>
      <a:srgbClr val="00A4A7"/>
    </a:accent5>
    <a:accent6>
      <a:srgbClr val="B6B7B9"/>
    </a:accent6>
    <a:hlink>
      <a:srgbClr val="0000FF"/>
    </a:hlink>
    <a:folHlink>
      <a:srgbClr val="800080"/>
    </a:folHlink>
  </a:clrScheme>
  <a:fontScheme name="Aspek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90B46-DCB1-4DE2-BFA3-B2231D3E3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51</Pages>
  <Words>14259</Words>
  <Characters>75576</Characters>
  <Application>Microsoft Office Word</Application>
  <DocSecurity>0</DocSecurity>
  <Lines>629</Lines>
  <Paragraphs>179</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Årsberetning 2019</vt:lpstr>
      <vt:lpstr>Årsberetning 2019</vt:lpstr>
    </vt:vector>
  </TitlesOfParts>
  <Company/>
  <LinksUpToDate>false</LinksUpToDate>
  <CharactersWithSpaces>89656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Årsberetning 2019</dc:title>
  <dc:subject/>
  <dc:creator>Line Kristin Haug</dc:creator>
  <cp:keywords/>
  <dc:description/>
  <cp:lastModifiedBy>André Staalstrøm</cp:lastModifiedBy>
  <cp:revision>3</cp:revision>
  <cp:lastPrinted>2020-05-28T13:24:00Z</cp:lastPrinted>
  <dcterms:created xsi:type="dcterms:W3CDTF">2020-06-23T20:28:00Z</dcterms:created>
  <dcterms:modified xsi:type="dcterms:W3CDTF">2020-06-23T21:14:00Z</dcterms:modified>
</cp:coreProperties>
</file>